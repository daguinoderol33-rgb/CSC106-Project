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CE8D6B" w14:textId="77777777" w:rsidR="00897F45" w:rsidRDefault="00D15E2D">
      <w:pPr>
        <w:spacing w:line="240" w:lineRule="auto"/>
        <w:jc w:val="center"/>
        <w:rPr>
          <w:sz w:val="30"/>
          <w:szCs w:val="30"/>
        </w:rPr>
      </w:pPr>
      <w:r>
        <w:rPr>
          <w:sz w:val="30"/>
          <w:szCs w:val="30"/>
        </w:rPr>
        <w:t>CSC 106 - Software Engineering 1</w:t>
      </w:r>
    </w:p>
    <w:p w14:paraId="041434BD" w14:textId="77777777" w:rsidR="00897F45" w:rsidRDefault="00D15E2D">
      <w:pPr>
        <w:jc w:val="center"/>
        <w:rPr>
          <w:sz w:val="30"/>
          <w:szCs w:val="30"/>
        </w:rPr>
      </w:pPr>
      <w:r>
        <w:rPr>
          <w:sz w:val="30"/>
          <w:szCs w:val="30"/>
        </w:rPr>
        <w:t>Section ABD1</w:t>
      </w:r>
    </w:p>
    <w:p w14:paraId="1637FBAC" w14:textId="77777777" w:rsidR="00897F45" w:rsidRDefault="00D15E2D">
      <w:pPr>
        <w:jc w:val="center"/>
        <w:rPr>
          <w:b/>
          <w:bCs/>
          <w:sz w:val="30"/>
          <w:szCs w:val="30"/>
        </w:rPr>
      </w:pPr>
      <w:r>
        <w:rPr>
          <w:b/>
          <w:bCs/>
          <w:sz w:val="30"/>
          <w:szCs w:val="30"/>
        </w:rPr>
        <w:t>Final Term Project</w:t>
      </w:r>
    </w:p>
    <w:p w14:paraId="7CBEB41F" w14:textId="77777777" w:rsidR="00897F45" w:rsidRDefault="00897F45">
      <w:pPr>
        <w:jc w:val="center"/>
      </w:pPr>
    </w:p>
    <w:p w14:paraId="3B1103C5" w14:textId="77777777" w:rsidR="00897F45" w:rsidRDefault="00897F45">
      <w:pPr>
        <w:jc w:val="center"/>
      </w:pPr>
    </w:p>
    <w:p w14:paraId="16CA75CF" w14:textId="77777777" w:rsidR="00897F45" w:rsidRDefault="00897F45">
      <w:pPr>
        <w:jc w:val="center"/>
      </w:pPr>
    </w:p>
    <w:p w14:paraId="7016467C" w14:textId="77777777" w:rsidR="00897F45" w:rsidRDefault="00897F45">
      <w:pPr>
        <w:jc w:val="center"/>
      </w:pPr>
    </w:p>
    <w:p w14:paraId="219AFD68" w14:textId="77777777" w:rsidR="00897F45" w:rsidRDefault="00897F45"/>
    <w:p w14:paraId="51F84A15" w14:textId="77777777" w:rsidR="00897F45" w:rsidRDefault="00D15E2D">
      <w:pPr>
        <w:jc w:val="center"/>
        <w:rPr>
          <w:color w:val="FF5757"/>
        </w:rPr>
      </w:pPr>
      <w:r>
        <w:rPr>
          <w:noProof/>
          <w:color w:val="FF5757"/>
        </w:rPr>
        <w:drawing>
          <wp:inline distT="114300" distB="114300" distL="114300" distR="114300" wp14:anchorId="5336D9D8" wp14:editId="7A501971">
            <wp:extent cx="1632113" cy="143827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1632113" cy="1438275"/>
                    </a:xfrm>
                    <a:prstGeom prst="rect">
                      <a:avLst/>
                    </a:prstGeom>
                    <a:ln/>
                  </pic:spPr>
                </pic:pic>
              </a:graphicData>
            </a:graphic>
          </wp:inline>
        </w:drawing>
      </w:r>
    </w:p>
    <w:p w14:paraId="3D3EF686" w14:textId="77777777" w:rsidR="00897F45" w:rsidRDefault="00897F45">
      <w:pPr>
        <w:spacing w:line="240" w:lineRule="auto"/>
        <w:jc w:val="center"/>
      </w:pPr>
    </w:p>
    <w:p w14:paraId="338445ED" w14:textId="77777777" w:rsidR="00897F45" w:rsidRDefault="00897F45">
      <w:pPr>
        <w:spacing w:line="240" w:lineRule="auto"/>
        <w:jc w:val="center"/>
      </w:pPr>
    </w:p>
    <w:p w14:paraId="747B675E" w14:textId="77777777" w:rsidR="00897F45" w:rsidRDefault="00897F45">
      <w:pPr>
        <w:spacing w:line="240" w:lineRule="auto"/>
        <w:jc w:val="center"/>
      </w:pPr>
    </w:p>
    <w:p w14:paraId="3D396BEC" w14:textId="77777777" w:rsidR="00897F45" w:rsidRDefault="00897F45">
      <w:pPr>
        <w:spacing w:line="240" w:lineRule="auto"/>
        <w:jc w:val="center"/>
      </w:pPr>
    </w:p>
    <w:p w14:paraId="5EEE106D" w14:textId="77777777" w:rsidR="00897F45" w:rsidRDefault="00897F45">
      <w:pPr>
        <w:spacing w:line="240" w:lineRule="auto"/>
      </w:pPr>
    </w:p>
    <w:p w14:paraId="6DF921AD" w14:textId="77777777" w:rsidR="00897F45" w:rsidRDefault="00D15E2D">
      <w:pPr>
        <w:jc w:val="center"/>
        <w:rPr>
          <w:color w:val="FF5757"/>
        </w:rPr>
      </w:pPr>
      <w:r>
        <w:t>Submitted by:</w:t>
      </w:r>
      <w:r>
        <w:br/>
      </w:r>
      <w:r>
        <w:rPr>
          <w:color w:val="FF5757"/>
        </w:rPr>
        <w:t>Angelica Lomarda</w:t>
      </w:r>
    </w:p>
    <w:p w14:paraId="098DE243" w14:textId="77777777" w:rsidR="00897F45" w:rsidRDefault="00D15E2D">
      <w:pPr>
        <w:jc w:val="center"/>
        <w:rPr>
          <w:color w:val="FF5757"/>
        </w:rPr>
      </w:pPr>
      <w:r>
        <w:rPr>
          <w:color w:val="FF5757"/>
        </w:rPr>
        <w:t>Erol Daguinod</w:t>
      </w:r>
    </w:p>
    <w:p w14:paraId="232DD3EC" w14:textId="77777777" w:rsidR="00897F45" w:rsidRDefault="00D15E2D">
      <w:pPr>
        <w:jc w:val="center"/>
        <w:rPr>
          <w:color w:val="FF5757"/>
        </w:rPr>
      </w:pPr>
      <w:r>
        <w:rPr>
          <w:color w:val="FF5757"/>
        </w:rPr>
        <w:t>Leamie Domingo</w:t>
      </w:r>
    </w:p>
    <w:p w14:paraId="3027C553" w14:textId="77777777" w:rsidR="00897F45" w:rsidRDefault="00897F45">
      <w:pPr>
        <w:spacing w:line="240" w:lineRule="auto"/>
        <w:jc w:val="center"/>
        <w:rPr>
          <w:i/>
          <w:iCs/>
        </w:rPr>
      </w:pPr>
    </w:p>
    <w:p w14:paraId="00C9CAA9" w14:textId="77777777" w:rsidR="00897F45" w:rsidRDefault="00897F45">
      <w:pPr>
        <w:jc w:val="center"/>
      </w:pPr>
    </w:p>
    <w:p w14:paraId="58707023" w14:textId="77777777" w:rsidR="00897F45" w:rsidRDefault="00897F45">
      <w:pPr>
        <w:jc w:val="center"/>
      </w:pPr>
    </w:p>
    <w:p w14:paraId="6C8AD823" w14:textId="77777777" w:rsidR="00897F45" w:rsidRDefault="00897F45">
      <w:pPr>
        <w:jc w:val="center"/>
      </w:pPr>
    </w:p>
    <w:p w14:paraId="2592B1D3" w14:textId="77777777" w:rsidR="00897F45" w:rsidRDefault="00897F45">
      <w:pPr>
        <w:jc w:val="center"/>
      </w:pPr>
    </w:p>
    <w:p w14:paraId="07BCAFEA" w14:textId="77777777" w:rsidR="00897F45" w:rsidRDefault="00897F45"/>
    <w:p w14:paraId="6CB569B0" w14:textId="77777777" w:rsidR="00897F45" w:rsidRDefault="00D15E2D">
      <w:pPr>
        <w:spacing w:line="240" w:lineRule="auto"/>
        <w:jc w:val="center"/>
      </w:pPr>
      <w:r>
        <w:t>Submitted to:</w:t>
      </w:r>
    </w:p>
    <w:p w14:paraId="06A4824C" w14:textId="77777777" w:rsidR="00897F45" w:rsidRDefault="00D15E2D">
      <w:pPr>
        <w:spacing w:line="240" w:lineRule="auto"/>
        <w:jc w:val="center"/>
        <w:rPr>
          <w:b/>
          <w:bCs/>
          <w:i/>
          <w:iCs/>
        </w:rPr>
      </w:pPr>
      <w:r>
        <w:rPr>
          <w:i/>
          <w:iCs/>
        </w:rPr>
        <w:t>Mr. Klinth Jerald L. Matugas</w:t>
      </w:r>
    </w:p>
    <w:p w14:paraId="70274CBD" w14:textId="77777777" w:rsidR="00897F45" w:rsidRDefault="00897F45">
      <w:pPr>
        <w:spacing w:line="240" w:lineRule="auto"/>
        <w:jc w:val="center"/>
        <w:rPr>
          <w:b/>
          <w:bCs/>
          <w:i/>
          <w:iCs/>
        </w:rPr>
      </w:pPr>
    </w:p>
    <w:p w14:paraId="2EB7D22B" w14:textId="77777777" w:rsidR="00897F45" w:rsidRDefault="00897F45">
      <w:pPr>
        <w:spacing w:line="240" w:lineRule="auto"/>
        <w:rPr>
          <w:b/>
          <w:bCs/>
          <w:i/>
          <w:iCs/>
        </w:rPr>
      </w:pPr>
    </w:p>
    <w:p w14:paraId="5D06777D" w14:textId="77777777" w:rsidR="00897F45" w:rsidRDefault="00D15E2D">
      <w:pPr>
        <w:spacing w:line="240" w:lineRule="auto"/>
        <w:jc w:val="center"/>
      </w:pPr>
      <w:r>
        <w:br/>
      </w:r>
    </w:p>
    <w:p w14:paraId="5C22D545" w14:textId="77777777" w:rsidR="00897F45" w:rsidRDefault="00897F45">
      <w:pPr>
        <w:spacing w:line="240" w:lineRule="auto"/>
        <w:jc w:val="center"/>
      </w:pPr>
    </w:p>
    <w:p w14:paraId="3F5C9042" w14:textId="77777777" w:rsidR="00897F45" w:rsidRDefault="00897F45">
      <w:pPr>
        <w:spacing w:line="240" w:lineRule="auto"/>
        <w:jc w:val="center"/>
      </w:pPr>
    </w:p>
    <w:p w14:paraId="5D1705CC" w14:textId="77777777" w:rsidR="00897F45" w:rsidRDefault="00897F45">
      <w:pPr>
        <w:spacing w:line="240" w:lineRule="auto"/>
        <w:jc w:val="center"/>
      </w:pPr>
    </w:p>
    <w:p w14:paraId="57464A6F" w14:textId="77777777" w:rsidR="00897F45" w:rsidRDefault="00897F45">
      <w:pPr>
        <w:spacing w:line="240" w:lineRule="auto"/>
        <w:jc w:val="center"/>
      </w:pPr>
    </w:p>
    <w:p w14:paraId="3EA270AC" w14:textId="77777777" w:rsidR="00897F45" w:rsidRDefault="00897F45">
      <w:pPr>
        <w:spacing w:line="240" w:lineRule="auto"/>
        <w:jc w:val="center"/>
      </w:pPr>
    </w:p>
    <w:p w14:paraId="78C942FC" w14:textId="77777777" w:rsidR="00897F45" w:rsidRDefault="00897F45">
      <w:pPr>
        <w:spacing w:line="240" w:lineRule="auto"/>
      </w:pPr>
    </w:p>
    <w:p w14:paraId="5C1BA8D8" w14:textId="77777777" w:rsidR="00897F45" w:rsidRDefault="00D15E2D">
      <w:pPr>
        <w:spacing w:line="240" w:lineRule="auto"/>
        <w:jc w:val="center"/>
      </w:pPr>
      <w:r>
        <w:t>DECEMBER 2025</w:t>
      </w:r>
      <w:r>
        <w:br w:type="page"/>
      </w:r>
    </w:p>
    <w:p w14:paraId="2C294481" w14:textId="77777777" w:rsidR="00897F45" w:rsidRDefault="00D15E2D">
      <w:pPr>
        <w:pStyle w:val="Heading1"/>
      </w:pPr>
      <w:bookmarkStart w:id="0" w:name="_heading=h.i1jpvspr5c8n" w:colFirst="0" w:colLast="0"/>
      <w:bookmarkEnd w:id="0"/>
      <w:r>
        <w:lastRenderedPageBreak/>
        <w:t>TABLE OF CONTENTS</w:t>
      </w:r>
    </w:p>
    <w:p w14:paraId="4635E121" w14:textId="77777777" w:rsidR="00897F45" w:rsidRDefault="00897F45">
      <w:pPr>
        <w:spacing w:line="240" w:lineRule="auto"/>
        <w:jc w:val="center"/>
      </w:pPr>
    </w:p>
    <w:sdt>
      <w:sdtPr>
        <w:id w:val="1837385838"/>
        <w:docPartObj>
          <w:docPartGallery w:val="Table of Contents"/>
          <w:docPartUnique/>
        </w:docPartObj>
      </w:sdtPr>
      <w:sdtContent>
        <w:p w14:paraId="1C0A87C8" w14:textId="77777777" w:rsidR="00897F45" w:rsidRDefault="00D15E2D">
          <w:pPr>
            <w:pBdr>
              <w:top w:val="nil"/>
              <w:left w:val="nil"/>
              <w:bottom w:val="nil"/>
              <w:right w:val="nil"/>
              <w:between w:val="nil"/>
            </w:pBdr>
            <w:tabs>
              <w:tab w:val="right" w:pos="9016"/>
            </w:tabs>
            <w:spacing w:after="100"/>
            <w:rPr>
              <w:rFonts w:ascii="Cambria" w:eastAsia="Cambria" w:hAnsi="Cambria" w:cs="Cambria"/>
              <w:color w:val="000000"/>
            </w:rPr>
          </w:pPr>
          <w:r>
            <w:fldChar w:fldCharType="begin"/>
          </w:r>
          <w:r>
            <w:instrText xml:space="preserve"> TOC \h \u \z \t "Heading 1,1,Heading 2,2,Heading 3,3,Heading 4,4,Heading 5,5,Heading 6,6,"</w:instrText>
          </w:r>
          <w:r>
            <w:fldChar w:fldCharType="separate"/>
          </w:r>
          <w:hyperlink w:anchor="_heading=h.i1jpvspr5c8n">
            <w:r w:rsidR="00897F45">
              <w:rPr>
                <w:color w:val="000000"/>
              </w:rPr>
              <w:t>TABLE OF CONTENTS</w:t>
            </w:r>
            <w:r w:rsidR="00897F45">
              <w:rPr>
                <w:color w:val="000000"/>
              </w:rPr>
              <w:tab/>
              <w:t>2</w:t>
            </w:r>
          </w:hyperlink>
        </w:p>
        <w:p w14:paraId="5B07C07F" w14:textId="77777777" w:rsidR="00897F45" w:rsidRDefault="00897F45">
          <w:pPr>
            <w:pBdr>
              <w:top w:val="nil"/>
              <w:left w:val="nil"/>
              <w:bottom w:val="nil"/>
              <w:right w:val="nil"/>
              <w:between w:val="nil"/>
            </w:pBdr>
            <w:tabs>
              <w:tab w:val="right" w:pos="9016"/>
            </w:tabs>
            <w:spacing w:after="100"/>
            <w:ind w:left="480"/>
            <w:rPr>
              <w:rFonts w:ascii="Cambria" w:eastAsia="Cambria" w:hAnsi="Cambria" w:cs="Cambria"/>
              <w:color w:val="000000"/>
            </w:rPr>
          </w:pPr>
          <w:hyperlink w:anchor="_heading=h.1jnddll1yml1">
            <w:r>
              <w:rPr>
                <w:color w:val="000000"/>
              </w:rPr>
              <w:t>1.1. Team &amp; Contacts</w:t>
            </w:r>
            <w:r>
              <w:rPr>
                <w:color w:val="000000"/>
              </w:rPr>
              <w:tab/>
              <w:t>3</w:t>
            </w:r>
          </w:hyperlink>
        </w:p>
        <w:p w14:paraId="5370B4DB" w14:textId="77777777" w:rsidR="00897F45" w:rsidRDefault="00897F45">
          <w:pPr>
            <w:pBdr>
              <w:top w:val="nil"/>
              <w:left w:val="nil"/>
              <w:bottom w:val="nil"/>
              <w:right w:val="nil"/>
              <w:between w:val="nil"/>
            </w:pBdr>
            <w:tabs>
              <w:tab w:val="right" w:pos="9016"/>
            </w:tabs>
            <w:spacing w:after="100"/>
            <w:ind w:left="480"/>
            <w:rPr>
              <w:rFonts w:ascii="Cambria" w:eastAsia="Cambria" w:hAnsi="Cambria" w:cs="Cambria"/>
              <w:color w:val="000000"/>
            </w:rPr>
          </w:pPr>
          <w:hyperlink w:anchor="_heading=h.gkmgydqtp6zl">
            <w:r>
              <w:rPr>
                <w:color w:val="000000"/>
              </w:rPr>
              <w:t>1.2. Executive Summary</w:t>
            </w:r>
            <w:r>
              <w:rPr>
                <w:color w:val="000000"/>
              </w:rPr>
              <w:tab/>
              <w:t>3</w:t>
            </w:r>
          </w:hyperlink>
        </w:p>
        <w:p w14:paraId="25D724E7" w14:textId="77777777" w:rsidR="00897F45" w:rsidRDefault="00897F45">
          <w:pPr>
            <w:pBdr>
              <w:top w:val="nil"/>
              <w:left w:val="nil"/>
              <w:bottom w:val="nil"/>
              <w:right w:val="nil"/>
              <w:between w:val="nil"/>
            </w:pBdr>
            <w:tabs>
              <w:tab w:val="right" w:pos="9016"/>
            </w:tabs>
            <w:spacing w:after="100"/>
            <w:ind w:left="480"/>
            <w:rPr>
              <w:rFonts w:ascii="Cambria" w:eastAsia="Cambria" w:hAnsi="Cambria" w:cs="Cambria"/>
              <w:color w:val="000000"/>
            </w:rPr>
          </w:pPr>
          <w:hyperlink w:anchor="_heading=h.81m9aida1fw1">
            <w:r>
              <w:rPr>
                <w:color w:val="000000"/>
              </w:rPr>
              <w:t>1.3. Problem Statement</w:t>
            </w:r>
            <w:r>
              <w:rPr>
                <w:color w:val="000000"/>
              </w:rPr>
              <w:tab/>
              <w:t>3</w:t>
            </w:r>
          </w:hyperlink>
        </w:p>
        <w:p w14:paraId="49AF889C" w14:textId="77777777" w:rsidR="00897F45" w:rsidRDefault="00897F45">
          <w:pPr>
            <w:pBdr>
              <w:top w:val="nil"/>
              <w:left w:val="nil"/>
              <w:bottom w:val="nil"/>
              <w:right w:val="nil"/>
              <w:between w:val="nil"/>
            </w:pBdr>
            <w:tabs>
              <w:tab w:val="right" w:pos="9016"/>
            </w:tabs>
            <w:spacing w:after="100"/>
            <w:ind w:left="480"/>
            <w:rPr>
              <w:rFonts w:ascii="Cambria" w:eastAsia="Cambria" w:hAnsi="Cambria" w:cs="Cambria"/>
              <w:color w:val="000000"/>
            </w:rPr>
          </w:pPr>
          <w:hyperlink w:anchor="_heading=h.6my1s6af5tby">
            <w:r>
              <w:rPr>
                <w:color w:val="000000"/>
              </w:rPr>
              <w:t>1.4. Project Goals &amp; Objectives</w:t>
            </w:r>
            <w:r>
              <w:rPr>
                <w:color w:val="000000"/>
              </w:rPr>
              <w:tab/>
              <w:t>3</w:t>
            </w:r>
          </w:hyperlink>
        </w:p>
        <w:p w14:paraId="6E18A894" w14:textId="77777777" w:rsidR="00897F45" w:rsidRDefault="00897F45">
          <w:pPr>
            <w:pBdr>
              <w:top w:val="nil"/>
              <w:left w:val="nil"/>
              <w:bottom w:val="nil"/>
              <w:right w:val="nil"/>
              <w:between w:val="nil"/>
            </w:pBdr>
            <w:tabs>
              <w:tab w:val="right" w:pos="9016"/>
            </w:tabs>
            <w:spacing w:after="100"/>
            <w:ind w:left="480"/>
            <w:rPr>
              <w:rFonts w:ascii="Cambria" w:eastAsia="Cambria" w:hAnsi="Cambria" w:cs="Cambria"/>
              <w:color w:val="000000"/>
            </w:rPr>
          </w:pPr>
          <w:hyperlink w:anchor="_heading=h.dtps1ulucdgv">
            <w:r>
              <w:rPr>
                <w:color w:val="000000"/>
              </w:rPr>
              <w:t>1.5. Scope &amp; Limitations</w:t>
            </w:r>
            <w:r>
              <w:rPr>
                <w:color w:val="000000"/>
              </w:rPr>
              <w:tab/>
              <w:t>4</w:t>
            </w:r>
          </w:hyperlink>
        </w:p>
        <w:p w14:paraId="430822C9" w14:textId="77777777" w:rsidR="00897F45" w:rsidRDefault="00897F45">
          <w:pPr>
            <w:pBdr>
              <w:top w:val="nil"/>
              <w:left w:val="nil"/>
              <w:bottom w:val="nil"/>
              <w:right w:val="nil"/>
              <w:between w:val="nil"/>
            </w:pBdr>
            <w:tabs>
              <w:tab w:val="right" w:pos="9016"/>
            </w:tabs>
            <w:spacing w:after="100"/>
            <w:ind w:left="240"/>
            <w:rPr>
              <w:rFonts w:ascii="Cambria" w:eastAsia="Cambria" w:hAnsi="Cambria" w:cs="Cambria"/>
              <w:color w:val="000000"/>
            </w:rPr>
          </w:pPr>
          <w:hyperlink w:anchor="_heading=h.casjtgnuxb3k">
            <w:r>
              <w:rPr>
                <w:color w:val="000000"/>
              </w:rPr>
              <w:t>2. Related Review of Literature</w:t>
            </w:r>
            <w:r>
              <w:rPr>
                <w:color w:val="000000"/>
              </w:rPr>
              <w:tab/>
              <w:t>4</w:t>
            </w:r>
          </w:hyperlink>
        </w:p>
        <w:p w14:paraId="2A2B5DF3" w14:textId="77777777" w:rsidR="00897F45" w:rsidRDefault="00897F45">
          <w:pPr>
            <w:pBdr>
              <w:top w:val="nil"/>
              <w:left w:val="nil"/>
              <w:bottom w:val="nil"/>
              <w:right w:val="nil"/>
              <w:between w:val="nil"/>
            </w:pBdr>
            <w:tabs>
              <w:tab w:val="right" w:pos="9016"/>
            </w:tabs>
            <w:spacing w:after="100"/>
            <w:ind w:left="480"/>
            <w:rPr>
              <w:rFonts w:ascii="Cambria" w:eastAsia="Cambria" w:hAnsi="Cambria" w:cs="Cambria"/>
              <w:color w:val="000000"/>
            </w:rPr>
          </w:pPr>
          <w:hyperlink w:anchor="_heading=h.47uk3eyp3pbx">
            <w:r>
              <w:rPr>
                <w:color w:val="000000"/>
              </w:rPr>
              <w:t>2.1. Related Work &amp; Technologies</w:t>
            </w:r>
            <w:r>
              <w:rPr>
                <w:color w:val="000000"/>
              </w:rPr>
              <w:tab/>
              <w:t>4</w:t>
            </w:r>
          </w:hyperlink>
        </w:p>
        <w:p w14:paraId="5CC00074" w14:textId="77777777" w:rsidR="00897F45" w:rsidRDefault="00897F45">
          <w:pPr>
            <w:pBdr>
              <w:top w:val="nil"/>
              <w:left w:val="nil"/>
              <w:bottom w:val="nil"/>
              <w:right w:val="nil"/>
              <w:between w:val="nil"/>
            </w:pBdr>
            <w:tabs>
              <w:tab w:val="right" w:pos="9016"/>
            </w:tabs>
            <w:spacing w:after="100"/>
            <w:ind w:left="480"/>
            <w:rPr>
              <w:rFonts w:ascii="Cambria" w:eastAsia="Cambria" w:hAnsi="Cambria" w:cs="Cambria"/>
              <w:color w:val="000000"/>
            </w:rPr>
          </w:pPr>
          <w:hyperlink w:anchor="_heading=h.a6og17derktb">
            <w:r>
              <w:rPr>
                <w:color w:val="000000"/>
              </w:rPr>
              <w:t>2.2. Domain Analysis</w:t>
            </w:r>
            <w:r>
              <w:rPr>
                <w:color w:val="000000"/>
              </w:rPr>
              <w:tab/>
              <w:t>4</w:t>
            </w:r>
          </w:hyperlink>
        </w:p>
        <w:p w14:paraId="4CDE3F6D" w14:textId="77777777" w:rsidR="00897F45" w:rsidRDefault="00897F45">
          <w:pPr>
            <w:pBdr>
              <w:top w:val="nil"/>
              <w:left w:val="nil"/>
              <w:bottom w:val="nil"/>
              <w:right w:val="nil"/>
              <w:between w:val="nil"/>
            </w:pBdr>
            <w:tabs>
              <w:tab w:val="right" w:pos="9016"/>
            </w:tabs>
            <w:spacing w:after="100"/>
            <w:ind w:left="240"/>
            <w:rPr>
              <w:rFonts w:ascii="Cambria" w:eastAsia="Cambria" w:hAnsi="Cambria" w:cs="Cambria"/>
              <w:color w:val="000000"/>
            </w:rPr>
          </w:pPr>
          <w:hyperlink w:anchor="_heading=h.qu159d4m0rn6">
            <w:r>
              <w:rPr>
                <w:color w:val="000000"/>
              </w:rPr>
              <w:t>3. Project Methodology</w:t>
            </w:r>
            <w:r>
              <w:rPr>
                <w:color w:val="000000"/>
              </w:rPr>
              <w:tab/>
              <w:t>4</w:t>
            </w:r>
          </w:hyperlink>
        </w:p>
        <w:p w14:paraId="053417E9" w14:textId="77777777" w:rsidR="00897F45" w:rsidRDefault="00897F45">
          <w:pPr>
            <w:pBdr>
              <w:top w:val="nil"/>
              <w:left w:val="nil"/>
              <w:bottom w:val="nil"/>
              <w:right w:val="nil"/>
              <w:between w:val="nil"/>
            </w:pBdr>
            <w:tabs>
              <w:tab w:val="right" w:pos="9016"/>
            </w:tabs>
            <w:spacing w:after="100"/>
            <w:ind w:left="480"/>
            <w:rPr>
              <w:rFonts w:ascii="Cambria" w:eastAsia="Cambria" w:hAnsi="Cambria" w:cs="Cambria"/>
              <w:color w:val="000000"/>
            </w:rPr>
          </w:pPr>
          <w:hyperlink w:anchor="_heading=h.6kkxtahhliuy">
            <w:r>
              <w:rPr>
                <w:color w:val="000000"/>
              </w:rPr>
              <w:t>3.1. Development Process</w:t>
            </w:r>
            <w:r>
              <w:rPr>
                <w:color w:val="000000"/>
              </w:rPr>
              <w:tab/>
              <w:t>4</w:t>
            </w:r>
          </w:hyperlink>
        </w:p>
        <w:p w14:paraId="3A85FAEB" w14:textId="77777777" w:rsidR="00897F45" w:rsidRDefault="00897F45">
          <w:pPr>
            <w:pBdr>
              <w:top w:val="nil"/>
              <w:left w:val="nil"/>
              <w:bottom w:val="nil"/>
              <w:right w:val="nil"/>
              <w:between w:val="nil"/>
            </w:pBdr>
            <w:tabs>
              <w:tab w:val="right" w:pos="9016"/>
            </w:tabs>
            <w:spacing w:after="100"/>
            <w:ind w:left="480"/>
            <w:rPr>
              <w:rFonts w:ascii="Cambria" w:eastAsia="Cambria" w:hAnsi="Cambria" w:cs="Cambria"/>
              <w:color w:val="000000"/>
            </w:rPr>
          </w:pPr>
          <w:hyperlink w:anchor="_heading=h.9isnepide4ni">
            <w:r>
              <w:rPr>
                <w:color w:val="000000"/>
              </w:rPr>
              <w:t>3.2. Timeline &amp; Milestones</w:t>
            </w:r>
            <w:r>
              <w:rPr>
                <w:color w:val="000000"/>
              </w:rPr>
              <w:tab/>
              <w:t>5</w:t>
            </w:r>
          </w:hyperlink>
        </w:p>
        <w:p w14:paraId="40F7E8D4" w14:textId="77777777" w:rsidR="00897F45" w:rsidRDefault="00897F45">
          <w:pPr>
            <w:pBdr>
              <w:top w:val="nil"/>
              <w:left w:val="nil"/>
              <w:bottom w:val="nil"/>
              <w:right w:val="nil"/>
              <w:between w:val="nil"/>
            </w:pBdr>
            <w:tabs>
              <w:tab w:val="right" w:pos="9016"/>
            </w:tabs>
            <w:spacing w:after="100"/>
            <w:ind w:left="480"/>
            <w:rPr>
              <w:rFonts w:ascii="Cambria" w:eastAsia="Cambria" w:hAnsi="Cambria" w:cs="Cambria"/>
              <w:color w:val="000000"/>
            </w:rPr>
          </w:pPr>
          <w:hyperlink w:anchor="_heading=h.f7tud7tj14df">
            <w:r>
              <w:rPr>
                <w:color w:val="000000"/>
              </w:rPr>
              <w:t>3.3. Stakeholder Analysis</w:t>
            </w:r>
            <w:r>
              <w:rPr>
                <w:color w:val="000000"/>
              </w:rPr>
              <w:tab/>
              <w:t>5</w:t>
            </w:r>
          </w:hyperlink>
        </w:p>
        <w:p w14:paraId="01ABF698" w14:textId="77777777" w:rsidR="00897F45" w:rsidRDefault="00897F45">
          <w:pPr>
            <w:pBdr>
              <w:top w:val="nil"/>
              <w:left w:val="nil"/>
              <w:bottom w:val="nil"/>
              <w:right w:val="nil"/>
              <w:between w:val="nil"/>
            </w:pBdr>
            <w:tabs>
              <w:tab w:val="right" w:pos="9016"/>
            </w:tabs>
            <w:spacing w:after="100"/>
            <w:ind w:left="480"/>
            <w:rPr>
              <w:rFonts w:ascii="Cambria" w:eastAsia="Cambria" w:hAnsi="Cambria" w:cs="Cambria"/>
              <w:color w:val="000000"/>
            </w:rPr>
          </w:pPr>
          <w:hyperlink w:anchor="_heading=h.42hizpibdxhi">
            <w:r>
              <w:rPr>
                <w:color w:val="000000"/>
              </w:rPr>
              <w:t>3.4. Initial Requirements Gathering</w:t>
            </w:r>
            <w:r>
              <w:rPr>
                <w:color w:val="000000"/>
              </w:rPr>
              <w:tab/>
              <w:t>5</w:t>
            </w:r>
          </w:hyperlink>
        </w:p>
        <w:p w14:paraId="3D1FD613" w14:textId="77777777" w:rsidR="00897F45" w:rsidRDefault="00897F45">
          <w:pPr>
            <w:pBdr>
              <w:top w:val="nil"/>
              <w:left w:val="nil"/>
              <w:bottom w:val="nil"/>
              <w:right w:val="nil"/>
              <w:between w:val="nil"/>
            </w:pBdr>
            <w:tabs>
              <w:tab w:val="right" w:pos="9016"/>
            </w:tabs>
            <w:spacing w:after="100"/>
            <w:ind w:left="240"/>
            <w:rPr>
              <w:rFonts w:ascii="Cambria" w:eastAsia="Cambria" w:hAnsi="Cambria" w:cs="Cambria"/>
              <w:color w:val="000000"/>
            </w:rPr>
          </w:pPr>
          <w:hyperlink w:anchor="_heading=h.c20qf84sxpkh">
            <w:r>
              <w:rPr>
                <w:color w:val="000000"/>
              </w:rPr>
              <w:t>4. System Specification</w:t>
            </w:r>
            <w:r>
              <w:rPr>
                <w:color w:val="000000"/>
              </w:rPr>
              <w:tab/>
              <w:t>5</w:t>
            </w:r>
          </w:hyperlink>
        </w:p>
        <w:p w14:paraId="09645ADE" w14:textId="77777777" w:rsidR="00897F45" w:rsidRDefault="00897F45">
          <w:pPr>
            <w:pBdr>
              <w:top w:val="nil"/>
              <w:left w:val="nil"/>
              <w:bottom w:val="nil"/>
              <w:right w:val="nil"/>
              <w:between w:val="nil"/>
            </w:pBdr>
            <w:tabs>
              <w:tab w:val="right" w:pos="9016"/>
            </w:tabs>
            <w:spacing w:after="100"/>
            <w:ind w:left="480"/>
            <w:rPr>
              <w:rFonts w:ascii="Cambria" w:eastAsia="Cambria" w:hAnsi="Cambria" w:cs="Cambria"/>
              <w:color w:val="000000"/>
            </w:rPr>
          </w:pPr>
          <w:hyperlink w:anchor="_heading=h.kqi1e3eujshi">
            <w:r>
              <w:rPr>
                <w:color w:val="000000"/>
              </w:rPr>
              <w:t>4.1. User Personas &amp; Stories</w:t>
            </w:r>
            <w:r>
              <w:rPr>
                <w:color w:val="000000"/>
              </w:rPr>
              <w:tab/>
              <w:t>5</w:t>
            </w:r>
          </w:hyperlink>
        </w:p>
        <w:p w14:paraId="69FEB776" w14:textId="77777777" w:rsidR="00897F45" w:rsidRDefault="00897F45">
          <w:pPr>
            <w:pBdr>
              <w:top w:val="nil"/>
              <w:left w:val="nil"/>
              <w:bottom w:val="nil"/>
              <w:right w:val="nil"/>
              <w:between w:val="nil"/>
            </w:pBdr>
            <w:tabs>
              <w:tab w:val="right" w:pos="9016"/>
            </w:tabs>
            <w:spacing w:after="100"/>
            <w:ind w:left="480"/>
            <w:rPr>
              <w:rFonts w:ascii="Cambria" w:eastAsia="Cambria" w:hAnsi="Cambria" w:cs="Cambria"/>
              <w:color w:val="000000"/>
            </w:rPr>
          </w:pPr>
          <w:hyperlink w:anchor="_heading=h.ixiu3pavaixk">
            <w:r>
              <w:rPr>
                <w:color w:val="000000"/>
              </w:rPr>
              <w:t>4.2. Functional Requirements</w:t>
            </w:r>
            <w:r>
              <w:rPr>
                <w:color w:val="000000"/>
              </w:rPr>
              <w:tab/>
              <w:t>5</w:t>
            </w:r>
          </w:hyperlink>
        </w:p>
        <w:p w14:paraId="6BD10846" w14:textId="77777777" w:rsidR="00897F45" w:rsidRDefault="00897F45">
          <w:pPr>
            <w:pBdr>
              <w:top w:val="nil"/>
              <w:left w:val="nil"/>
              <w:bottom w:val="nil"/>
              <w:right w:val="nil"/>
              <w:between w:val="nil"/>
            </w:pBdr>
            <w:tabs>
              <w:tab w:val="right" w:pos="9016"/>
            </w:tabs>
            <w:spacing w:after="100"/>
            <w:ind w:left="480"/>
            <w:rPr>
              <w:rFonts w:ascii="Cambria" w:eastAsia="Cambria" w:hAnsi="Cambria" w:cs="Cambria"/>
              <w:color w:val="000000"/>
            </w:rPr>
          </w:pPr>
          <w:hyperlink w:anchor="_heading=h.9e7om96o5bs3">
            <w:r>
              <w:rPr>
                <w:color w:val="000000"/>
              </w:rPr>
              <w:t>4.3. Non-Functional Requirements (NFRs)</w:t>
            </w:r>
            <w:r>
              <w:rPr>
                <w:color w:val="000000"/>
              </w:rPr>
              <w:tab/>
              <w:t>6</w:t>
            </w:r>
          </w:hyperlink>
        </w:p>
        <w:p w14:paraId="4D376089" w14:textId="77777777" w:rsidR="00897F45" w:rsidRDefault="00897F45">
          <w:pPr>
            <w:pBdr>
              <w:top w:val="nil"/>
              <w:left w:val="nil"/>
              <w:bottom w:val="nil"/>
              <w:right w:val="nil"/>
              <w:between w:val="nil"/>
            </w:pBdr>
            <w:tabs>
              <w:tab w:val="right" w:pos="9016"/>
            </w:tabs>
            <w:spacing w:after="100"/>
            <w:ind w:left="480"/>
            <w:rPr>
              <w:rFonts w:ascii="Cambria" w:eastAsia="Cambria" w:hAnsi="Cambria" w:cs="Cambria"/>
              <w:color w:val="000000"/>
            </w:rPr>
          </w:pPr>
          <w:hyperlink w:anchor="_heading=h.lvhrwrsny5uc">
            <w:r>
              <w:rPr>
                <w:color w:val="000000"/>
              </w:rPr>
              <w:t>4.4. System Architecture &amp; Design</w:t>
            </w:r>
            <w:r>
              <w:rPr>
                <w:color w:val="000000"/>
              </w:rPr>
              <w:tab/>
              <w:t>6</w:t>
            </w:r>
          </w:hyperlink>
        </w:p>
        <w:p w14:paraId="607F5264" w14:textId="77777777" w:rsidR="00897F45" w:rsidRDefault="00897F45">
          <w:pPr>
            <w:pBdr>
              <w:top w:val="nil"/>
              <w:left w:val="nil"/>
              <w:bottom w:val="nil"/>
              <w:right w:val="nil"/>
              <w:between w:val="nil"/>
            </w:pBdr>
            <w:tabs>
              <w:tab w:val="right" w:pos="9016"/>
            </w:tabs>
            <w:spacing w:after="100"/>
            <w:ind w:left="240"/>
            <w:rPr>
              <w:rFonts w:ascii="Cambria" w:eastAsia="Cambria" w:hAnsi="Cambria" w:cs="Cambria"/>
              <w:color w:val="000000"/>
            </w:rPr>
          </w:pPr>
          <w:hyperlink w:anchor="_heading=h.84crx584vb9">
            <w:r>
              <w:rPr>
                <w:color w:val="000000"/>
              </w:rPr>
              <w:t>5. Feasibility &amp; Risk Analysis</w:t>
            </w:r>
            <w:r>
              <w:rPr>
                <w:color w:val="000000"/>
              </w:rPr>
              <w:tab/>
              <w:t>6</w:t>
            </w:r>
          </w:hyperlink>
        </w:p>
        <w:p w14:paraId="0F88B261" w14:textId="77777777" w:rsidR="00897F45" w:rsidRDefault="00897F45">
          <w:pPr>
            <w:pBdr>
              <w:top w:val="nil"/>
              <w:left w:val="nil"/>
              <w:bottom w:val="nil"/>
              <w:right w:val="nil"/>
              <w:between w:val="nil"/>
            </w:pBdr>
            <w:tabs>
              <w:tab w:val="right" w:pos="9016"/>
            </w:tabs>
            <w:spacing w:after="100"/>
            <w:ind w:left="480"/>
            <w:rPr>
              <w:rFonts w:ascii="Cambria" w:eastAsia="Cambria" w:hAnsi="Cambria" w:cs="Cambria"/>
              <w:color w:val="000000"/>
            </w:rPr>
          </w:pPr>
          <w:hyperlink w:anchor="_heading=h.moi5cqr6oq9j">
            <w:r>
              <w:rPr>
                <w:color w:val="000000"/>
              </w:rPr>
              <w:t>5.1. Technical Feasibility</w:t>
            </w:r>
            <w:r>
              <w:rPr>
                <w:color w:val="000000"/>
              </w:rPr>
              <w:tab/>
              <w:t>6</w:t>
            </w:r>
          </w:hyperlink>
        </w:p>
        <w:p w14:paraId="0A2FE3DF" w14:textId="77777777" w:rsidR="00897F45" w:rsidRDefault="00897F45">
          <w:pPr>
            <w:pBdr>
              <w:top w:val="nil"/>
              <w:left w:val="nil"/>
              <w:bottom w:val="nil"/>
              <w:right w:val="nil"/>
              <w:between w:val="nil"/>
            </w:pBdr>
            <w:tabs>
              <w:tab w:val="right" w:pos="9016"/>
            </w:tabs>
            <w:spacing w:after="100"/>
            <w:ind w:left="480"/>
            <w:rPr>
              <w:rFonts w:ascii="Cambria" w:eastAsia="Cambria" w:hAnsi="Cambria" w:cs="Cambria"/>
              <w:color w:val="000000"/>
            </w:rPr>
          </w:pPr>
          <w:hyperlink w:anchor="_heading=h.8g0hh6w4om2s">
            <w:r>
              <w:rPr>
                <w:color w:val="000000"/>
              </w:rPr>
              <w:t>5.2. Risk Register</w:t>
            </w:r>
            <w:r>
              <w:rPr>
                <w:color w:val="000000"/>
              </w:rPr>
              <w:tab/>
              <w:t>7</w:t>
            </w:r>
          </w:hyperlink>
        </w:p>
        <w:p w14:paraId="6A459110" w14:textId="77777777" w:rsidR="00897F45" w:rsidRDefault="00897F45">
          <w:pPr>
            <w:pBdr>
              <w:top w:val="nil"/>
              <w:left w:val="nil"/>
              <w:bottom w:val="nil"/>
              <w:right w:val="nil"/>
              <w:between w:val="nil"/>
            </w:pBdr>
            <w:tabs>
              <w:tab w:val="right" w:pos="9016"/>
            </w:tabs>
            <w:spacing w:after="100"/>
            <w:ind w:left="240"/>
            <w:rPr>
              <w:rFonts w:ascii="Cambria" w:eastAsia="Cambria" w:hAnsi="Cambria" w:cs="Cambria"/>
              <w:color w:val="000000"/>
            </w:rPr>
          </w:pPr>
          <w:hyperlink w:anchor="_heading=h.osc9vgcreaqr">
            <w:r>
              <w:rPr>
                <w:color w:val="000000"/>
              </w:rPr>
              <w:t>6. Testing, Validation &amp; Deployment</w:t>
            </w:r>
            <w:r>
              <w:rPr>
                <w:color w:val="000000"/>
              </w:rPr>
              <w:tab/>
              <w:t>7</w:t>
            </w:r>
          </w:hyperlink>
        </w:p>
        <w:p w14:paraId="09DB15B7" w14:textId="77777777" w:rsidR="00897F45" w:rsidRDefault="00897F45">
          <w:pPr>
            <w:pBdr>
              <w:top w:val="nil"/>
              <w:left w:val="nil"/>
              <w:bottom w:val="nil"/>
              <w:right w:val="nil"/>
              <w:between w:val="nil"/>
            </w:pBdr>
            <w:tabs>
              <w:tab w:val="right" w:pos="9016"/>
            </w:tabs>
            <w:spacing w:after="100"/>
            <w:ind w:left="480"/>
            <w:rPr>
              <w:rFonts w:ascii="Cambria" w:eastAsia="Cambria" w:hAnsi="Cambria" w:cs="Cambria"/>
              <w:color w:val="000000"/>
            </w:rPr>
          </w:pPr>
          <w:hyperlink w:anchor="_heading=h.rnfeh8vh8fy3">
            <w:r>
              <w:rPr>
                <w:color w:val="000000"/>
              </w:rPr>
              <w:t>6.1. Test Strategy</w:t>
            </w:r>
            <w:r>
              <w:rPr>
                <w:color w:val="000000"/>
              </w:rPr>
              <w:tab/>
              <w:t>7</w:t>
            </w:r>
          </w:hyperlink>
        </w:p>
        <w:p w14:paraId="34DCCD78" w14:textId="77777777" w:rsidR="00897F45" w:rsidRDefault="00897F45">
          <w:pPr>
            <w:pBdr>
              <w:top w:val="nil"/>
              <w:left w:val="nil"/>
              <w:bottom w:val="nil"/>
              <w:right w:val="nil"/>
              <w:between w:val="nil"/>
            </w:pBdr>
            <w:tabs>
              <w:tab w:val="right" w:pos="9016"/>
            </w:tabs>
            <w:spacing w:after="100"/>
            <w:ind w:left="480"/>
            <w:rPr>
              <w:rFonts w:ascii="Cambria" w:eastAsia="Cambria" w:hAnsi="Cambria" w:cs="Cambria"/>
              <w:color w:val="000000"/>
            </w:rPr>
          </w:pPr>
          <w:hyperlink w:anchor="_heading=h.ckaskpftfhkp">
            <w:r>
              <w:rPr>
                <w:color w:val="000000"/>
              </w:rPr>
              <w:t>6.2. User Validation Plan</w:t>
            </w:r>
            <w:r>
              <w:rPr>
                <w:color w:val="000000"/>
              </w:rPr>
              <w:tab/>
              <w:t>7</w:t>
            </w:r>
          </w:hyperlink>
        </w:p>
        <w:p w14:paraId="15C35315" w14:textId="77777777" w:rsidR="00897F45" w:rsidRDefault="00897F45">
          <w:pPr>
            <w:pBdr>
              <w:top w:val="nil"/>
              <w:left w:val="nil"/>
              <w:bottom w:val="nil"/>
              <w:right w:val="nil"/>
              <w:between w:val="nil"/>
            </w:pBdr>
            <w:tabs>
              <w:tab w:val="right" w:pos="9016"/>
            </w:tabs>
            <w:spacing w:after="100"/>
            <w:ind w:left="480"/>
            <w:rPr>
              <w:rFonts w:ascii="Cambria" w:eastAsia="Cambria" w:hAnsi="Cambria" w:cs="Cambria"/>
              <w:color w:val="000000"/>
            </w:rPr>
          </w:pPr>
          <w:hyperlink w:anchor="_heading=h.no9jsw7br8o">
            <w:r>
              <w:rPr>
                <w:color w:val="000000"/>
              </w:rPr>
              <w:t>6.3. Deployment Plan</w:t>
            </w:r>
            <w:r>
              <w:rPr>
                <w:color w:val="000000"/>
              </w:rPr>
              <w:tab/>
              <w:t>7</w:t>
            </w:r>
          </w:hyperlink>
        </w:p>
        <w:p w14:paraId="015701FB" w14:textId="77777777" w:rsidR="00897F45" w:rsidRDefault="00897F45">
          <w:pPr>
            <w:pBdr>
              <w:top w:val="nil"/>
              <w:left w:val="nil"/>
              <w:bottom w:val="nil"/>
              <w:right w:val="nil"/>
              <w:between w:val="nil"/>
            </w:pBdr>
            <w:tabs>
              <w:tab w:val="right" w:pos="9016"/>
            </w:tabs>
            <w:spacing w:after="100"/>
            <w:ind w:left="240"/>
            <w:rPr>
              <w:rFonts w:ascii="Cambria" w:eastAsia="Cambria" w:hAnsi="Cambria" w:cs="Cambria"/>
              <w:color w:val="000000"/>
            </w:rPr>
          </w:pPr>
          <w:hyperlink w:anchor="_heading=h.2jrc5z3ju0u5">
            <w:r>
              <w:rPr>
                <w:color w:val="000000"/>
              </w:rPr>
              <w:t>7. Conclusion &amp; Future Work</w:t>
            </w:r>
            <w:r>
              <w:rPr>
                <w:color w:val="000000"/>
              </w:rPr>
              <w:tab/>
              <w:t>8</w:t>
            </w:r>
          </w:hyperlink>
        </w:p>
        <w:p w14:paraId="01F3BA40" w14:textId="77777777" w:rsidR="00897F45" w:rsidRDefault="00897F45">
          <w:pPr>
            <w:pBdr>
              <w:top w:val="nil"/>
              <w:left w:val="nil"/>
              <w:bottom w:val="nil"/>
              <w:right w:val="nil"/>
              <w:between w:val="nil"/>
            </w:pBdr>
            <w:tabs>
              <w:tab w:val="right" w:pos="9016"/>
            </w:tabs>
            <w:spacing w:after="100"/>
            <w:ind w:left="240"/>
            <w:rPr>
              <w:rFonts w:ascii="Cambria" w:eastAsia="Cambria" w:hAnsi="Cambria" w:cs="Cambria"/>
              <w:color w:val="000000"/>
            </w:rPr>
          </w:pPr>
          <w:hyperlink w:anchor="_heading=h.tnyy9lz1mqy6">
            <w:r>
              <w:rPr>
                <w:color w:val="000000"/>
              </w:rPr>
              <w:t>8. References</w:t>
            </w:r>
            <w:r>
              <w:rPr>
                <w:color w:val="000000"/>
              </w:rPr>
              <w:tab/>
              <w:t>8</w:t>
            </w:r>
          </w:hyperlink>
        </w:p>
        <w:p w14:paraId="7E3CE856" w14:textId="77777777" w:rsidR="00897F45" w:rsidRDefault="00897F45">
          <w:pPr>
            <w:pBdr>
              <w:top w:val="nil"/>
              <w:left w:val="nil"/>
              <w:bottom w:val="nil"/>
              <w:right w:val="nil"/>
              <w:between w:val="nil"/>
            </w:pBdr>
            <w:tabs>
              <w:tab w:val="right" w:pos="9016"/>
            </w:tabs>
            <w:spacing w:after="100"/>
            <w:ind w:left="240"/>
            <w:rPr>
              <w:rFonts w:ascii="Cambria" w:eastAsia="Cambria" w:hAnsi="Cambria" w:cs="Cambria"/>
              <w:color w:val="000000"/>
            </w:rPr>
          </w:pPr>
          <w:hyperlink w:anchor="_heading=h.q0z6g2y5x4ls">
            <w:r>
              <w:rPr>
                <w:color w:val="000000"/>
              </w:rPr>
              <w:t>9. Appendices</w:t>
            </w:r>
            <w:r>
              <w:rPr>
                <w:color w:val="000000"/>
              </w:rPr>
              <w:tab/>
              <w:t>8</w:t>
            </w:r>
          </w:hyperlink>
        </w:p>
        <w:p w14:paraId="01AA34B3" w14:textId="77777777" w:rsidR="00897F45" w:rsidRDefault="00D15E2D">
          <w:pPr>
            <w:widowControl w:val="0"/>
            <w:tabs>
              <w:tab w:val="right" w:pos="12000"/>
            </w:tabs>
            <w:spacing w:before="60" w:line="240" w:lineRule="auto"/>
          </w:pPr>
          <w:r>
            <w:fldChar w:fldCharType="end"/>
          </w:r>
        </w:p>
      </w:sdtContent>
    </w:sdt>
    <w:p w14:paraId="79B46F25" w14:textId="77777777" w:rsidR="00897F45" w:rsidRDefault="00D15E2D">
      <w:pPr>
        <w:pStyle w:val="Heading1"/>
      </w:pPr>
      <w:r>
        <w:lastRenderedPageBreak/>
        <w:t>1. Project Overview</w:t>
      </w:r>
    </w:p>
    <w:p w14:paraId="1A18E085" w14:textId="77777777" w:rsidR="00897F45" w:rsidRDefault="00D15E2D">
      <w:pPr>
        <w:pStyle w:val="Heading3"/>
      </w:pPr>
      <w:bookmarkStart w:id="1" w:name="_heading=h.1jnddll1yml1" w:colFirst="0" w:colLast="0"/>
      <w:bookmarkEnd w:id="1"/>
      <w:r>
        <w:t>1.1. Team &amp; Contacts</w:t>
      </w:r>
    </w:p>
    <w:tbl>
      <w:tblPr>
        <w:tblStyle w:val="aa"/>
        <w:tblW w:w="10215" w:type="dxa"/>
        <w:tblInd w:w="-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0"/>
        <w:gridCol w:w="2160"/>
        <w:gridCol w:w="2825"/>
        <w:gridCol w:w="3450"/>
      </w:tblGrid>
      <w:tr w:rsidR="00897F45" w14:paraId="11C7573F" w14:textId="77777777" w:rsidTr="008465CF">
        <w:trPr>
          <w:tblHeader/>
        </w:trPr>
        <w:tc>
          <w:tcPr>
            <w:tcW w:w="1780" w:type="dxa"/>
            <w:vAlign w:val="center"/>
          </w:tcPr>
          <w:p w14:paraId="476A19EB" w14:textId="77777777" w:rsidR="00897F45" w:rsidRDefault="00D15E2D" w:rsidP="008465CF">
            <w:pPr>
              <w:jc w:val="center"/>
              <w:rPr>
                <w:b/>
                <w:bCs/>
              </w:rPr>
            </w:pPr>
            <w:r>
              <w:rPr>
                <w:b/>
                <w:bCs/>
              </w:rPr>
              <w:t>Role</w:t>
            </w:r>
          </w:p>
        </w:tc>
        <w:tc>
          <w:tcPr>
            <w:tcW w:w="2160" w:type="dxa"/>
            <w:vAlign w:val="center"/>
          </w:tcPr>
          <w:p w14:paraId="4C7130C6" w14:textId="77777777" w:rsidR="00897F45" w:rsidRDefault="00D15E2D" w:rsidP="008465CF">
            <w:pPr>
              <w:jc w:val="center"/>
              <w:rPr>
                <w:b/>
                <w:bCs/>
              </w:rPr>
            </w:pPr>
            <w:r>
              <w:rPr>
                <w:b/>
                <w:bCs/>
              </w:rPr>
              <w:t>Name</w:t>
            </w:r>
          </w:p>
        </w:tc>
        <w:tc>
          <w:tcPr>
            <w:tcW w:w="2825" w:type="dxa"/>
            <w:vAlign w:val="center"/>
          </w:tcPr>
          <w:p w14:paraId="2D69050E" w14:textId="77777777" w:rsidR="00897F45" w:rsidRDefault="00D15E2D" w:rsidP="008465CF">
            <w:pPr>
              <w:jc w:val="center"/>
              <w:rPr>
                <w:b/>
                <w:bCs/>
              </w:rPr>
            </w:pPr>
            <w:r>
              <w:rPr>
                <w:b/>
                <w:bCs/>
              </w:rPr>
              <w:t>Responsibilities</w:t>
            </w:r>
          </w:p>
        </w:tc>
        <w:tc>
          <w:tcPr>
            <w:tcW w:w="3450" w:type="dxa"/>
            <w:vAlign w:val="center"/>
          </w:tcPr>
          <w:p w14:paraId="30F3BDDB" w14:textId="77777777" w:rsidR="00897F45" w:rsidRDefault="00D15E2D" w:rsidP="008465CF">
            <w:pPr>
              <w:jc w:val="center"/>
              <w:rPr>
                <w:b/>
                <w:bCs/>
              </w:rPr>
            </w:pPr>
            <w:r>
              <w:rPr>
                <w:b/>
                <w:bCs/>
              </w:rPr>
              <w:t>Contact</w:t>
            </w:r>
          </w:p>
        </w:tc>
      </w:tr>
      <w:tr w:rsidR="00897F45" w14:paraId="3761EDE1" w14:textId="77777777" w:rsidTr="008465CF">
        <w:tc>
          <w:tcPr>
            <w:tcW w:w="1780" w:type="dxa"/>
            <w:vAlign w:val="center"/>
          </w:tcPr>
          <w:p w14:paraId="276AD9D0" w14:textId="77777777" w:rsidR="00897F45" w:rsidRDefault="00D15E2D" w:rsidP="008465CF">
            <w:pPr>
              <w:jc w:val="center"/>
            </w:pPr>
            <w:r>
              <w:rPr>
                <w:b/>
                <w:bCs/>
              </w:rPr>
              <w:t>Project Manager</w:t>
            </w:r>
          </w:p>
        </w:tc>
        <w:tc>
          <w:tcPr>
            <w:tcW w:w="2160" w:type="dxa"/>
            <w:vAlign w:val="center"/>
          </w:tcPr>
          <w:p w14:paraId="4932D6CE" w14:textId="77777777" w:rsidR="00897F45" w:rsidRDefault="00D15E2D" w:rsidP="008465CF">
            <w:pPr>
              <w:jc w:val="center"/>
            </w:pPr>
            <w:r>
              <w:t>Erol Daguinod</w:t>
            </w:r>
          </w:p>
        </w:tc>
        <w:tc>
          <w:tcPr>
            <w:tcW w:w="2825" w:type="dxa"/>
            <w:vAlign w:val="center"/>
          </w:tcPr>
          <w:p w14:paraId="3E67794C" w14:textId="77777777" w:rsidR="00897F45" w:rsidRDefault="00D15E2D" w:rsidP="008465CF">
            <w:pPr>
              <w:jc w:val="center"/>
            </w:pPr>
            <w:r>
              <w:t>Oversees project timeline, scope, and stakeholder communication.</w:t>
            </w:r>
          </w:p>
        </w:tc>
        <w:tc>
          <w:tcPr>
            <w:tcW w:w="3450" w:type="dxa"/>
            <w:vAlign w:val="center"/>
          </w:tcPr>
          <w:p w14:paraId="22A537FF" w14:textId="77777777" w:rsidR="00897F45" w:rsidRDefault="00D15E2D" w:rsidP="008465CF">
            <w:pPr>
              <w:jc w:val="center"/>
            </w:pPr>
            <w:r>
              <w:t>daguinoderol33@gmail.com</w:t>
            </w:r>
          </w:p>
        </w:tc>
      </w:tr>
      <w:tr w:rsidR="00897F45" w14:paraId="34B3D0C7" w14:textId="77777777" w:rsidTr="008465CF">
        <w:tc>
          <w:tcPr>
            <w:tcW w:w="1780" w:type="dxa"/>
            <w:vAlign w:val="center"/>
          </w:tcPr>
          <w:p w14:paraId="42EFAC13" w14:textId="77777777" w:rsidR="00897F45" w:rsidRDefault="00D15E2D" w:rsidP="008465CF">
            <w:pPr>
              <w:jc w:val="center"/>
            </w:pPr>
            <w:r>
              <w:rPr>
                <w:b/>
                <w:bCs/>
              </w:rPr>
              <w:t>Technical Lead</w:t>
            </w:r>
          </w:p>
        </w:tc>
        <w:tc>
          <w:tcPr>
            <w:tcW w:w="2160" w:type="dxa"/>
            <w:vAlign w:val="center"/>
          </w:tcPr>
          <w:p w14:paraId="7FA93ED9" w14:textId="77777777" w:rsidR="00897F45" w:rsidRDefault="00D15E2D" w:rsidP="008465CF">
            <w:pPr>
              <w:jc w:val="center"/>
            </w:pPr>
            <w:r>
              <w:t>Erol Daguinod</w:t>
            </w:r>
          </w:p>
        </w:tc>
        <w:tc>
          <w:tcPr>
            <w:tcW w:w="2825" w:type="dxa"/>
            <w:vAlign w:val="center"/>
          </w:tcPr>
          <w:p w14:paraId="1ADD04E5" w14:textId="77777777" w:rsidR="00897F45" w:rsidRDefault="00D15E2D" w:rsidP="008465CF">
            <w:pPr>
              <w:jc w:val="center"/>
            </w:pPr>
            <w:r>
              <w:t>Leads system architecture, core development, and technical decisions.</w:t>
            </w:r>
          </w:p>
        </w:tc>
        <w:tc>
          <w:tcPr>
            <w:tcW w:w="3450" w:type="dxa"/>
            <w:vAlign w:val="center"/>
          </w:tcPr>
          <w:p w14:paraId="2C11749F" w14:textId="77777777" w:rsidR="00897F45" w:rsidRDefault="00D15E2D" w:rsidP="008465CF">
            <w:pPr>
              <w:jc w:val="center"/>
            </w:pPr>
            <w:r>
              <w:t>daguinoderol33@gmail.com</w:t>
            </w:r>
          </w:p>
        </w:tc>
      </w:tr>
      <w:tr w:rsidR="00897F45" w14:paraId="06960C64" w14:textId="77777777" w:rsidTr="008465CF">
        <w:tc>
          <w:tcPr>
            <w:tcW w:w="1780" w:type="dxa"/>
            <w:vAlign w:val="center"/>
          </w:tcPr>
          <w:p w14:paraId="715D3409" w14:textId="77777777" w:rsidR="00897F45" w:rsidRDefault="00D15E2D" w:rsidP="008465CF">
            <w:pPr>
              <w:jc w:val="center"/>
            </w:pPr>
            <w:r>
              <w:rPr>
                <w:b/>
                <w:bCs/>
              </w:rPr>
              <w:t>UI/UX Designer</w:t>
            </w:r>
          </w:p>
        </w:tc>
        <w:tc>
          <w:tcPr>
            <w:tcW w:w="2160" w:type="dxa"/>
            <w:vAlign w:val="center"/>
          </w:tcPr>
          <w:p w14:paraId="1FA243FE" w14:textId="77777777" w:rsidR="00897F45" w:rsidRDefault="00D15E2D" w:rsidP="008465CF">
            <w:pPr>
              <w:jc w:val="center"/>
            </w:pPr>
            <w:r>
              <w:t>Angelica Lomarda</w:t>
            </w:r>
          </w:p>
        </w:tc>
        <w:tc>
          <w:tcPr>
            <w:tcW w:w="2825" w:type="dxa"/>
            <w:vAlign w:val="center"/>
          </w:tcPr>
          <w:p w14:paraId="2F173187" w14:textId="77777777" w:rsidR="00897F45" w:rsidRDefault="00D15E2D" w:rsidP="008465CF">
            <w:pPr>
              <w:jc w:val="center"/>
            </w:pPr>
            <w:r>
              <w:t>Designs user interfaces, prototypes, and ensures a positive user experience.</w:t>
            </w:r>
          </w:p>
        </w:tc>
        <w:tc>
          <w:tcPr>
            <w:tcW w:w="3450" w:type="dxa"/>
            <w:vAlign w:val="center"/>
          </w:tcPr>
          <w:p w14:paraId="27D3E21C" w14:textId="77777777" w:rsidR="00897F45" w:rsidRDefault="00D15E2D" w:rsidP="008465CF">
            <w:pPr>
              <w:jc w:val="center"/>
            </w:pPr>
            <w:r>
              <w:t>lomarda.angelica4505@gmail.com</w:t>
            </w:r>
          </w:p>
        </w:tc>
      </w:tr>
      <w:tr w:rsidR="00897F45" w14:paraId="1AB9B786" w14:textId="77777777" w:rsidTr="008465CF">
        <w:tc>
          <w:tcPr>
            <w:tcW w:w="1780" w:type="dxa"/>
            <w:vAlign w:val="center"/>
          </w:tcPr>
          <w:p w14:paraId="4565FEFE" w14:textId="77777777" w:rsidR="00897F45" w:rsidRDefault="00D15E2D" w:rsidP="008465CF">
            <w:pPr>
              <w:jc w:val="center"/>
            </w:pPr>
            <w:r>
              <w:rPr>
                <w:b/>
                <w:bCs/>
              </w:rPr>
              <w:t>QA Lead</w:t>
            </w:r>
          </w:p>
        </w:tc>
        <w:tc>
          <w:tcPr>
            <w:tcW w:w="2160" w:type="dxa"/>
            <w:vAlign w:val="center"/>
          </w:tcPr>
          <w:p w14:paraId="74F4259F" w14:textId="77777777" w:rsidR="00897F45" w:rsidRDefault="00D15E2D" w:rsidP="008465CF">
            <w:pPr>
              <w:jc w:val="center"/>
            </w:pPr>
            <w:r>
              <w:t>Leamie Domingo</w:t>
            </w:r>
          </w:p>
        </w:tc>
        <w:tc>
          <w:tcPr>
            <w:tcW w:w="2825" w:type="dxa"/>
            <w:vAlign w:val="center"/>
          </w:tcPr>
          <w:p w14:paraId="55542C50" w14:textId="77777777" w:rsidR="00897F45" w:rsidRDefault="00D15E2D" w:rsidP="008465CF">
            <w:pPr>
              <w:jc w:val="center"/>
            </w:pPr>
            <w:r>
              <w:t>Develops test plans, ensures software quality and functionality.</w:t>
            </w:r>
          </w:p>
        </w:tc>
        <w:tc>
          <w:tcPr>
            <w:tcW w:w="3450" w:type="dxa"/>
            <w:vAlign w:val="center"/>
          </w:tcPr>
          <w:p w14:paraId="1934D41A" w14:textId="77777777" w:rsidR="00897F45" w:rsidRDefault="00D15E2D" w:rsidP="008465CF">
            <w:pPr>
              <w:jc w:val="center"/>
            </w:pPr>
            <w:r>
              <w:t>leamiedomingo@gmail.com</w:t>
            </w:r>
          </w:p>
        </w:tc>
      </w:tr>
    </w:tbl>
    <w:p w14:paraId="61C24D7E" w14:textId="77777777" w:rsidR="00897F45" w:rsidRDefault="00D15E2D">
      <w:pPr>
        <w:pStyle w:val="Heading3"/>
      </w:pPr>
      <w:bookmarkStart w:id="2" w:name="_heading=h.gkmgydqtp6zl" w:colFirst="0" w:colLast="0"/>
      <w:bookmarkEnd w:id="2"/>
      <w:r>
        <w:t>1.2. Executive Summary</w:t>
      </w:r>
    </w:p>
    <w:p w14:paraId="7623D55A" w14:textId="6AA074C1" w:rsidR="00897F45" w:rsidRDefault="00D15E2D" w:rsidP="008465CF">
      <w:pPr>
        <w:pBdr>
          <w:top w:val="nil"/>
          <w:left w:val="nil"/>
          <w:bottom w:val="nil"/>
          <w:right w:val="nil"/>
          <w:between w:val="nil"/>
        </w:pBdr>
        <w:spacing w:line="240" w:lineRule="auto"/>
        <w:ind w:left="720" w:firstLine="720"/>
        <w:jc w:val="both"/>
        <w:rPr>
          <w:color w:val="000000"/>
        </w:rPr>
      </w:pPr>
      <w:r>
        <w:t>The Secure Pass Portal is a web-based system designed for Philmen’s Credit Corporation under the Romarate Group of Companies. The system improves security, supports employee authentication,</w:t>
      </w:r>
      <w:r w:rsidR="00362D08">
        <w:t xml:space="preserve"> keeps the transactions secure,</w:t>
      </w:r>
      <w:r>
        <w:t xml:space="preserve"> and reduces system issues identified during data gathering. Built using Laravel, it provides secure login, role-based access, and session management for reliable and controlled access</w:t>
      </w:r>
      <w:r>
        <w:rPr>
          <w:color w:val="000000"/>
        </w:rPr>
        <w:t>.</w:t>
      </w:r>
    </w:p>
    <w:p w14:paraId="57BCE431" w14:textId="77777777" w:rsidR="00897F45" w:rsidRDefault="00D15E2D">
      <w:pPr>
        <w:pStyle w:val="Heading3"/>
      </w:pPr>
      <w:bookmarkStart w:id="3" w:name="_heading=h.81m9aida1fw1" w:colFirst="0" w:colLast="0"/>
      <w:bookmarkEnd w:id="3"/>
      <w:r>
        <w:t>1.3. Problem Statement</w:t>
      </w:r>
    </w:p>
    <w:p w14:paraId="3ED40A09" w14:textId="6791C539" w:rsidR="008465CF" w:rsidRPr="008465CF" w:rsidRDefault="00D15E2D">
      <w:pPr>
        <w:spacing w:before="240" w:after="240" w:line="240" w:lineRule="auto"/>
        <w:jc w:val="both"/>
        <w:rPr>
          <w:b/>
          <w:bCs/>
        </w:rPr>
      </w:pPr>
      <w:r>
        <w:rPr>
          <w:b/>
          <w:bCs/>
        </w:rPr>
        <w:br/>
      </w:r>
      <w:r w:rsidR="008465CF" w:rsidRPr="008465CF">
        <w:rPr>
          <w:b/>
          <w:bCs/>
        </w:rPr>
        <w:t xml:space="preserve">Current Situation:                                                                                                            </w:t>
      </w:r>
    </w:p>
    <w:p w14:paraId="048B0771" w14:textId="7B2468C3" w:rsidR="00897F45" w:rsidRDefault="00D15E2D" w:rsidP="008465CF">
      <w:pPr>
        <w:spacing w:before="240" w:after="240" w:line="240" w:lineRule="auto"/>
        <w:ind w:left="720" w:firstLine="720"/>
        <w:jc w:val="both"/>
      </w:pPr>
      <w:r>
        <w:t>Employees of Philmen’s Credit Corporation rely on an existing system that experiences login difficulties, occasional downtime, and inconsistent access control. Users often encounter delays when accessing the system, especially during peak working hours, and administrators have limited visibility over user activity and security threats.</w:t>
      </w:r>
    </w:p>
    <w:p w14:paraId="64A93325" w14:textId="77777777" w:rsidR="00897F45" w:rsidRDefault="00D15E2D">
      <w:pPr>
        <w:spacing w:before="240" w:after="240" w:line="240" w:lineRule="auto"/>
        <w:rPr>
          <w:b/>
          <w:bCs/>
        </w:rPr>
      </w:pPr>
      <w:r>
        <w:rPr>
          <w:b/>
          <w:bCs/>
        </w:rPr>
        <w:t>Pain Points:</w:t>
      </w:r>
    </w:p>
    <w:p w14:paraId="4A1BFC04" w14:textId="77777777" w:rsidR="00897F45" w:rsidRDefault="00D15E2D">
      <w:pPr>
        <w:numPr>
          <w:ilvl w:val="0"/>
          <w:numId w:val="2"/>
        </w:numPr>
        <w:spacing w:before="240" w:line="240" w:lineRule="auto"/>
      </w:pPr>
      <w:r>
        <w:t>Difficulty logging in due to system errors or forgotten credentials</w:t>
      </w:r>
    </w:p>
    <w:p w14:paraId="2E9FFCAC" w14:textId="77777777" w:rsidR="00897F45" w:rsidRDefault="00D15E2D">
      <w:pPr>
        <w:numPr>
          <w:ilvl w:val="0"/>
          <w:numId w:val="2"/>
        </w:numPr>
        <w:spacing w:line="240" w:lineRule="auto"/>
      </w:pPr>
      <w:r>
        <w:t>Security concerns such as unauthorized access and potential hacking attempts</w:t>
      </w:r>
    </w:p>
    <w:p w14:paraId="4AAD1672" w14:textId="77777777" w:rsidR="00897F45" w:rsidRDefault="00D15E2D">
      <w:pPr>
        <w:numPr>
          <w:ilvl w:val="0"/>
          <w:numId w:val="2"/>
        </w:numPr>
        <w:spacing w:line="240" w:lineRule="auto"/>
      </w:pPr>
      <w:r>
        <w:t>Data inconsistencies caused by system synchronization issues</w:t>
      </w:r>
    </w:p>
    <w:p w14:paraId="6D42E396" w14:textId="77777777" w:rsidR="00897F45" w:rsidRDefault="00D15E2D">
      <w:pPr>
        <w:numPr>
          <w:ilvl w:val="0"/>
          <w:numId w:val="2"/>
        </w:numPr>
        <w:spacing w:line="240" w:lineRule="auto"/>
      </w:pPr>
      <w:r>
        <w:t>Manual processes for account recovery and system maintenance</w:t>
      </w:r>
    </w:p>
    <w:p w14:paraId="3A21D8F8" w14:textId="77777777" w:rsidR="00897F45" w:rsidRDefault="00D15E2D">
      <w:pPr>
        <w:numPr>
          <w:ilvl w:val="0"/>
          <w:numId w:val="2"/>
        </w:numPr>
        <w:spacing w:after="240" w:line="240" w:lineRule="auto"/>
      </w:pPr>
      <w:r>
        <w:t>Steep learning curve requiring frequent employee training</w:t>
      </w:r>
    </w:p>
    <w:p w14:paraId="42E71AAD" w14:textId="77777777" w:rsidR="008465CF" w:rsidRDefault="008465CF">
      <w:pPr>
        <w:spacing w:before="240" w:after="240" w:line="240" w:lineRule="auto"/>
        <w:jc w:val="both"/>
        <w:rPr>
          <w:b/>
          <w:bCs/>
        </w:rPr>
      </w:pPr>
    </w:p>
    <w:p w14:paraId="5AD79204" w14:textId="5C6251C0" w:rsidR="008465CF" w:rsidRDefault="00D15E2D">
      <w:pPr>
        <w:spacing w:before="240" w:after="240" w:line="240" w:lineRule="auto"/>
        <w:jc w:val="both"/>
        <w:rPr>
          <w:b/>
          <w:bCs/>
        </w:rPr>
      </w:pPr>
      <w:r>
        <w:rPr>
          <w:b/>
          <w:bCs/>
        </w:rPr>
        <w:lastRenderedPageBreak/>
        <w:t>Impact:</w:t>
      </w:r>
    </w:p>
    <w:p w14:paraId="3F8D7617" w14:textId="1B099D24" w:rsidR="00897F45" w:rsidRDefault="00D15E2D" w:rsidP="008465CF">
      <w:pPr>
        <w:spacing w:before="240" w:after="240" w:line="240" w:lineRule="auto"/>
        <w:ind w:left="720" w:firstLine="720"/>
        <w:jc w:val="both"/>
        <w:rPr>
          <w:rFonts w:ascii="Times New Roman" w:eastAsia="Times New Roman" w:hAnsi="Times New Roman" w:cs="Times New Roman"/>
          <w:i/>
          <w:iCs/>
        </w:rPr>
      </w:pPr>
      <w:r>
        <w:t>These issues lead to reduced employee productivity, delayed transactions, increased workload for administrators, and user frustration. Security risks also expose the organization to potential data breaches and compliance problems, affecting overall system reliability and trust.</w:t>
      </w:r>
    </w:p>
    <w:p w14:paraId="30F81B96" w14:textId="77777777" w:rsidR="00897F45" w:rsidRDefault="00D15E2D">
      <w:pPr>
        <w:pStyle w:val="Heading3"/>
      </w:pPr>
      <w:bookmarkStart w:id="4" w:name="_heading=h.6my1s6af5tby" w:colFirst="0" w:colLast="0"/>
      <w:bookmarkEnd w:id="4"/>
      <w:r>
        <w:t>1.4. Project Goals &amp; Objectives</w:t>
      </w:r>
    </w:p>
    <w:p w14:paraId="39470B0E" w14:textId="77777777" w:rsidR="00897F45" w:rsidRDefault="00D15E2D">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i/>
          <w:iCs/>
          <w:color w:val="000000"/>
        </w:rPr>
        <w:t>List the primary goals and specific, measurable objectives. Use the SMART (Specific, Measurable, Achievable, Relevant, Time-bound) framework where possible.</w:t>
      </w:r>
    </w:p>
    <w:p w14:paraId="757FEF73" w14:textId="77777777" w:rsidR="00897F45" w:rsidRDefault="00D15E2D">
      <w:pPr>
        <w:numPr>
          <w:ilvl w:val="0"/>
          <w:numId w:val="10"/>
        </w:numPr>
        <w:spacing w:before="280" w:line="240" w:lineRule="auto"/>
      </w:pPr>
      <w:r>
        <w:rPr>
          <w:b/>
          <w:bCs/>
        </w:rPr>
        <w:t>Goal 1:</w:t>
      </w:r>
      <w:r>
        <w:t xml:space="preserve"> Improve system security</w:t>
      </w:r>
    </w:p>
    <w:p w14:paraId="48120709" w14:textId="77777777" w:rsidR="00897F45" w:rsidRDefault="00D15E2D">
      <w:pPr>
        <w:numPr>
          <w:ilvl w:val="1"/>
          <w:numId w:val="10"/>
        </w:numPr>
        <w:spacing w:line="240" w:lineRule="auto"/>
      </w:pPr>
      <w:r>
        <w:rPr>
          <w:b/>
          <w:bCs/>
        </w:rPr>
        <w:t>Objective 1.1:</w:t>
      </w:r>
      <w:r>
        <w:t xml:space="preserve"> Implement secure authentication</w:t>
      </w:r>
    </w:p>
    <w:p w14:paraId="76A4D2A3" w14:textId="77777777" w:rsidR="00897F45" w:rsidRDefault="00D15E2D">
      <w:pPr>
        <w:numPr>
          <w:ilvl w:val="1"/>
          <w:numId w:val="10"/>
        </w:numPr>
        <w:spacing w:line="240" w:lineRule="auto"/>
      </w:pPr>
      <w:r>
        <w:rPr>
          <w:b/>
          <w:bCs/>
        </w:rPr>
        <w:t>Objective 1.2:</w:t>
      </w:r>
      <w:r>
        <w:t xml:space="preserve"> Apply role-based access for administrators and employees</w:t>
      </w:r>
    </w:p>
    <w:p w14:paraId="2C31A669" w14:textId="77777777" w:rsidR="00897F45" w:rsidRDefault="00897F45">
      <w:pPr>
        <w:spacing w:line="240" w:lineRule="auto"/>
      </w:pPr>
    </w:p>
    <w:p w14:paraId="07C9D2E7" w14:textId="77777777" w:rsidR="00897F45" w:rsidRDefault="00D15E2D">
      <w:pPr>
        <w:numPr>
          <w:ilvl w:val="0"/>
          <w:numId w:val="10"/>
        </w:numPr>
        <w:spacing w:line="240" w:lineRule="auto"/>
      </w:pPr>
      <w:r>
        <w:rPr>
          <w:b/>
          <w:bCs/>
        </w:rPr>
        <w:t xml:space="preserve">Goal 2: </w:t>
      </w:r>
      <w:r>
        <w:t>Enhance system usability</w:t>
      </w:r>
    </w:p>
    <w:p w14:paraId="64ACA9B4" w14:textId="77777777" w:rsidR="00897F45" w:rsidRDefault="00D15E2D">
      <w:pPr>
        <w:keepNext/>
        <w:keepLines/>
        <w:numPr>
          <w:ilvl w:val="1"/>
          <w:numId w:val="10"/>
        </w:numPr>
        <w:spacing w:line="240" w:lineRule="auto"/>
      </w:pPr>
      <w:r>
        <w:rPr>
          <w:b/>
          <w:bCs/>
        </w:rPr>
        <w:t>Objective 2.1:</w:t>
      </w:r>
      <w:r>
        <w:t xml:space="preserve"> Reduce login errors</w:t>
      </w:r>
    </w:p>
    <w:p w14:paraId="4EF74AA9" w14:textId="77777777" w:rsidR="00897F45" w:rsidRDefault="00D15E2D">
      <w:pPr>
        <w:keepNext/>
        <w:keepLines/>
        <w:numPr>
          <w:ilvl w:val="1"/>
          <w:numId w:val="10"/>
        </w:numPr>
        <w:spacing w:line="240" w:lineRule="auto"/>
      </w:pPr>
      <w:r>
        <w:rPr>
          <w:b/>
          <w:bCs/>
        </w:rPr>
        <w:t xml:space="preserve">Objective 2.2: </w:t>
      </w:r>
      <w:r>
        <w:t>Provide password reset and email verification</w:t>
      </w:r>
    </w:p>
    <w:p w14:paraId="7FF8214A" w14:textId="77777777" w:rsidR="00897F45" w:rsidRDefault="00897F45">
      <w:pPr>
        <w:spacing w:after="280" w:line="240" w:lineRule="auto"/>
      </w:pPr>
    </w:p>
    <w:p w14:paraId="6D22034C" w14:textId="77777777" w:rsidR="00897F45" w:rsidRDefault="00897F45">
      <w:pPr>
        <w:spacing w:after="280" w:line="240" w:lineRule="auto"/>
      </w:pPr>
    </w:p>
    <w:p w14:paraId="4CE57EB5" w14:textId="77777777" w:rsidR="00897F45" w:rsidRDefault="00D15E2D">
      <w:pPr>
        <w:pStyle w:val="Heading3"/>
      </w:pPr>
      <w:bookmarkStart w:id="5" w:name="_heading=h.dtps1ulucdgv" w:colFirst="0" w:colLast="0"/>
      <w:bookmarkEnd w:id="5"/>
      <w:r>
        <w:t>1.5. Scope &amp; Limitations</w:t>
      </w:r>
    </w:p>
    <w:tbl>
      <w:tblPr>
        <w:tblStyle w:val="ab"/>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5"/>
        <w:gridCol w:w="6941"/>
      </w:tblGrid>
      <w:tr w:rsidR="00897F45" w14:paraId="31D1D619" w14:textId="77777777">
        <w:trPr>
          <w:tblHeader/>
        </w:trPr>
        <w:tc>
          <w:tcPr>
            <w:tcW w:w="2075" w:type="dxa"/>
            <w:vAlign w:val="center"/>
          </w:tcPr>
          <w:p w14:paraId="1B3AC896" w14:textId="77777777" w:rsidR="00897F45" w:rsidRDefault="00D15E2D">
            <w:pPr>
              <w:rPr>
                <w:b/>
                <w:bCs/>
              </w:rPr>
            </w:pPr>
            <w:r>
              <w:rPr>
                <w:b/>
                <w:bCs/>
              </w:rPr>
              <w:t>Category</w:t>
            </w:r>
          </w:p>
        </w:tc>
        <w:tc>
          <w:tcPr>
            <w:tcW w:w="6941" w:type="dxa"/>
            <w:vAlign w:val="center"/>
          </w:tcPr>
          <w:p w14:paraId="392DEC5F" w14:textId="77777777" w:rsidR="00897F45" w:rsidRDefault="00D15E2D">
            <w:pPr>
              <w:rPr>
                <w:b/>
                <w:bCs/>
              </w:rPr>
            </w:pPr>
            <w:r>
              <w:rPr>
                <w:b/>
                <w:bCs/>
              </w:rPr>
              <w:t>Description</w:t>
            </w:r>
          </w:p>
        </w:tc>
      </w:tr>
      <w:tr w:rsidR="00897F45" w14:paraId="78B2517E" w14:textId="77777777">
        <w:tc>
          <w:tcPr>
            <w:tcW w:w="2075" w:type="dxa"/>
            <w:vAlign w:val="center"/>
          </w:tcPr>
          <w:p w14:paraId="5A0F51E6" w14:textId="77777777" w:rsidR="00897F45" w:rsidRDefault="00D15E2D">
            <w:r>
              <w:rPr>
                <w:b/>
                <w:bCs/>
              </w:rPr>
              <w:t>In Scope</w:t>
            </w:r>
          </w:p>
        </w:tc>
        <w:tc>
          <w:tcPr>
            <w:tcW w:w="6941" w:type="dxa"/>
            <w:vAlign w:val="center"/>
          </w:tcPr>
          <w:p w14:paraId="18C5D613" w14:textId="77777777" w:rsidR="00897F45" w:rsidRDefault="00D15E2D">
            <w:r>
              <w:t xml:space="preserve">• </w:t>
            </w:r>
            <w:r>
              <w:rPr>
                <w:i/>
                <w:iCs/>
              </w:rPr>
              <w:t>Features:</w:t>
            </w:r>
            <w:r>
              <w:t xml:space="preserve"> Secure login and authentication, user registration, email verification, password reset, role-based access control, session management, and logout functionality.</w:t>
            </w:r>
            <w:r>
              <w:br/>
              <w:t xml:space="preserve">• </w:t>
            </w:r>
            <w:r>
              <w:rPr>
                <w:i/>
                <w:iCs/>
              </w:rPr>
              <w:t>User Base:</w:t>
            </w:r>
            <w:r>
              <w:t xml:space="preserve"> Primary users are Philmen’s Credit Corporation employees. Secondary users are system administrators responsible for access control and monitoring. </w:t>
            </w:r>
            <w:r>
              <w:br/>
              <w:t xml:space="preserve">• </w:t>
            </w:r>
            <w:r>
              <w:rPr>
                <w:i/>
                <w:iCs/>
              </w:rPr>
              <w:t>Data Sources:</w:t>
            </w:r>
            <w:r>
              <w:t xml:space="preserve"> User-provided credentials (username, password), email addresses for verification, and stored user records in the database.</w:t>
            </w:r>
          </w:p>
        </w:tc>
      </w:tr>
      <w:tr w:rsidR="00897F45" w14:paraId="077D9B04" w14:textId="77777777">
        <w:tc>
          <w:tcPr>
            <w:tcW w:w="2075" w:type="dxa"/>
            <w:vAlign w:val="center"/>
          </w:tcPr>
          <w:p w14:paraId="6BED509F" w14:textId="77777777" w:rsidR="00897F45" w:rsidRDefault="00D15E2D">
            <w:r>
              <w:rPr>
                <w:b/>
                <w:bCs/>
              </w:rPr>
              <w:t>Out of Scope</w:t>
            </w:r>
          </w:p>
        </w:tc>
        <w:tc>
          <w:tcPr>
            <w:tcW w:w="6941" w:type="dxa"/>
            <w:vAlign w:val="center"/>
          </w:tcPr>
          <w:p w14:paraId="0A3ADBBA" w14:textId="77777777" w:rsidR="00897F45" w:rsidRDefault="00D15E2D">
            <w:r>
              <w:t>• Full company system integration</w:t>
            </w:r>
          </w:p>
          <w:p w14:paraId="0F0C1AB5" w14:textId="77777777" w:rsidR="00897F45" w:rsidRDefault="00D15E2D">
            <w:r>
              <w:t>• Mobile version</w:t>
            </w:r>
          </w:p>
          <w:p w14:paraId="5E6944B4" w14:textId="77777777" w:rsidR="00897F45" w:rsidRDefault="00D15E2D">
            <w:r>
              <w:t>• Financial processing modules</w:t>
            </w:r>
          </w:p>
        </w:tc>
      </w:tr>
      <w:tr w:rsidR="00897F45" w14:paraId="21F96C27" w14:textId="77777777">
        <w:tc>
          <w:tcPr>
            <w:tcW w:w="2075" w:type="dxa"/>
            <w:vAlign w:val="center"/>
          </w:tcPr>
          <w:p w14:paraId="78B091F6" w14:textId="77777777" w:rsidR="00897F45" w:rsidRDefault="00D15E2D">
            <w:r>
              <w:rPr>
                <w:b/>
                <w:bCs/>
              </w:rPr>
              <w:t>Constraints &amp; Limitations</w:t>
            </w:r>
          </w:p>
        </w:tc>
        <w:tc>
          <w:tcPr>
            <w:tcW w:w="6941" w:type="dxa"/>
            <w:vAlign w:val="center"/>
          </w:tcPr>
          <w:p w14:paraId="28DC7C56" w14:textId="77777777" w:rsidR="00897F45" w:rsidRDefault="00D15E2D">
            <w:r>
              <w:t xml:space="preserve">• </w:t>
            </w:r>
            <w:r>
              <w:rPr>
                <w:i/>
                <w:iCs/>
              </w:rPr>
              <w:t>Technical:</w:t>
            </w:r>
            <w:r>
              <w:t xml:space="preserve"> The system is built using the Laravel framework and relies on email services for verification and password recovery, which may be subject to delivery delays.</w:t>
            </w:r>
          </w:p>
          <w:p w14:paraId="2D9AAD5C" w14:textId="77777777" w:rsidR="00897F45" w:rsidRDefault="00D15E2D">
            <w:r>
              <w:t xml:space="preserve">• </w:t>
            </w:r>
            <w:r>
              <w:rPr>
                <w:i/>
                <w:iCs/>
              </w:rPr>
              <w:t>Assumptions:</w:t>
            </w:r>
            <w:r>
              <w:t xml:space="preserve"> Users provide accurate registration details and have access to valid email accounts.</w:t>
            </w:r>
            <w:r>
              <w:br/>
              <w:t xml:space="preserve">• </w:t>
            </w:r>
            <w:r>
              <w:rPr>
                <w:i/>
                <w:iCs/>
              </w:rPr>
              <w:t>Known Issues:</w:t>
            </w:r>
            <w:r>
              <w:t xml:space="preserve"> The system has not undergone large-scale </w:t>
            </w:r>
            <w:r>
              <w:lastRenderedPageBreak/>
              <w:t>performance testing and is evaluated based on a limited number of users.</w:t>
            </w:r>
          </w:p>
        </w:tc>
      </w:tr>
    </w:tbl>
    <w:p w14:paraId="78B6E3D0" w14:textId="77777777" w:rsidR="00897F45" w:rsidRDefault="00D15E2D">
      <w:pPr>
        <w:pStyle w:val="Heading1"/>
      </w:pPr>
      <w:bookmarkStart w:id="6" w:name="_heading=h.casjtgnuxb3k" w:colFirst="0" w:colLast="0"/>
      <w:bookmarkEnd w:id="6"/>
      <w:r>
        <w:lastRenderedPageBreak/>
        <w:t>2. Related Review of Literature</w:t>
      </w:r>
    </w:p>
    <w:p w14:paraId="1B4EA5FD" w14:textId="77777777" w:rsidR="00897F45" w:rsidRDefault="00D15E2D">
      <w:pPr>
        <w:pStyle w:val="Heading3"/>
      </w:pPr>
      <w:bookmarkStart w:id="7" w:name="_heading=h.47uk3eyp3pbx" w:colFirst="0" w:colLast="0"/>
      <w:bookmarkEnd w:id="7"/>
      <w:r>
        <w:t>2.1. Related Work &amp; Technologies</w:t>
      </w:r>
    </w:p>
    <w:p w14:paraId="3342A577" w14:textId="77777777" w:rsidR="00897F45" w:rsidRDefault="00D15E2D" w:rsidP="008465CF">
      <w:pPr>
        <w:pBdr>
          <w:top w:val="nil"/>
          <w:left w:val="nil"/>
          <w:bottom w:val="nil"/>
          <w:right w:val="nil"/>
          <w:between w:val="nil"/>
        </w:pBdr>
        <w:spacing w:line="240" w:lineRule="auto"/>
        <w:ind w:left="720" w:firstLine="720"/>
        <w:jc w:val="both"/>
        <w:rPr>
          <w:color w:val="000000"/>
        </w:rPr>
      </w:pPr>
      <w:r>
        <w:t>Existing authentication and access control systems are widely used in web applications to protect sensitive data and ensure authorized system access. Common solutions include framework-built authentication modules, enterprise login systems, and custom-developed portals. These systems informed the design and implementation of the Secure Pass Portal.</w:t>
      </w:r>
    </w:p>
    <w:p w14:paraId="1ED295CF" w14:textId="77777777" w:rsidR="00897F45" w:rsidRDefault="00D15E2D">
      <w:pPr>
        <w:numPr>
          <w:ilvl w:val="0"/>
          <w:numId w:val="11"/>
        </w:numPr>
        <w:spacing w:before="280" w:line="240" w:lineRule="auto"/>
        <w:jc w:val="both"/>
        <w:rPr>
          <w:b/>
          <w:bCs/>
        </w:rPr>
      </w:pPr>
      <w:r>
        <w:rPr>
          <w:b/>
          <w:bCs/>
        </w:rPr>
        <w:t>Competitive Analysis:</w:t>
      </w:r>
    </w:p>
    <w:p w14:paraId="0FC9D5EF" w14:textId="77777777" w:rsidR="00897F45" w:rsidRDefault="00D15E2D">
      <w:pPr>
        <w:numPr>
          <w:ilvl w:val="1"/>
          <w:numId w:val="11"/>
        </w:numPr>
        <w:spacing w:line="240" w:lineRule="auto"/>
        <w:jc w:val="both"/>
      </w:pPr>
      <w:r>
        <w:rPr>
          <w:b/>
          <w:bCs/>
        </w:rPr>
        <w:t xml:space="preserve">Existing Tool 1: </w:t>
      </w:r>
      <w:r>
        <w:t>Default Laravel Authentication (Jetstream / Breeze)</w:t>
      </w:r>
    </w:p>
    <w:p w14:paraId="4D20D9FC" w14:textId="77777777" w:rsidR="00897F45" w:rsidRDefault="00D15E2D">
      <w:pPr>
        <w:numPr>
          <w:ilvl w:val="2"/>
          <w:numId w:val="11"/>
        </w:numPr>
        <w:spacing w:line="240" w:lineRule="auto"/>
        <w:jc w:val="both"/>
      </w:pPr>
      <w:r>
        <w:t>Strengths:</w:t>
      </w:r>
    </w:p>
    <w:p w14:paraId="0057802D" w14:textId="77777777" w:rsidR="00897F45" w:rsidRDefault="00D15E2D">
      <w:pPr>
        <w:numPr>
          <w:ilvl w:val="3"/>
          <w:numId w:val="11"/>
        </w:numPr>
        <w:spacing w:line="240" w:lineRule="auto"/>
        <w:jc w:val="both"/>
      </w:pPr>
      <w:r>
        <w:t>Built-in authentication features such as login, registration, password reset, and email verification</w:t>
      </w:r>
    </w:p>
    <w:p w14:paraId="37DCF9D7" w14:textId="77777777" w:rsidR="00897F45" w:rsidRDefault="00D15E2D">
      <w:pPr>
        <w:numPr>
          <w:ilvl w:val="3"/>
          <w:numId w:val="11"/>
        </w:numPr>
        <w:spacing w:line="240" w:lineRule="auto"/>
        <w:jc w:val="both"/>
      </w:pPr>
      <w:r>
        <w:t>Secure password hashing and middleware protection</w:t>
      </w:r>
    </w:p>
    <w:p w14:paraId="33698F7D" w14:textId="77777777" w:rsidR="00897F45" w:rsidRDefault="00D15E2D">
      <w:pPr>
        <w:numPr>
          <w:ilvl w:val="3"/>
          <w:numId w:val="11"/>
        </w:numPr>
        <w:spacing w:line="240" w:lineRule="auto"/>
        <w:jc w:val="both"/>
      </w:pPr>
      <w:r>
        <w:t>Well-documented and actively maintained</w:t>
      </w:r>
    </w:p>
    <w:p w14:paraId="73B2833A" w14:textId="77777777" w:rsidR="00897F45" w:rsidRDefault="00D15E2D">
      <w:pPr>
        <w:numPr>
          <w:ilvl w:val="2"/>
          <w:numId w:val="11"/>
        </w:numPr>
        <w:spacing w:line="240" w:lineRule="auto"/>
        <w:jc w:val="both"/>
      </w:pPr>
      <w:r>
        <w:t>Weaknesses:</w:t>
      </w:r>
    </w:p>
    <w:p w14:paraId="22613997" w14:textId="77777777" w:rsidR="00897F45" w:rsidRDefault="00D15E2D">
      <w:pPr>
        <w:keepLines/>
        <w:numPr>
          <w:ilvl w:val="3"/>
          <w:numId w:val="11"/>
        </w:numPr>
        <w:spacing w:line="240" w:lineRule="auto"/>
        <w:jc w:val="both"/>
      </w:pPr>
      <w:r>
        <w:t>Generic user flow that may not fit specific company roles</w:t>
      </w:r>
    </w:p>
    <w:p w14:paraId="06EB1087" w14:textId="77777777" w:rsidR="00897F45" w:rsidRDefault="00D15E2D">
      <w:pPr>
        <w:keepLines/>
        <w:numPr>
          <w:ilvl w:val="3"/>
          <w:numId w:val="11"/>
        </w:numPr>
        <w:spacing w:line="240" w:lineRule="auto"/>
        <w:jc w:val="both"/>
      </w:pPr>
      <w:r>
        <w:t>Requires customization for organization-specific access control</w:t>
      </w:r>
    </w:p>
    <w:p w14:paraId="02E5C724" w14:textId="77777777" w:rsidR="00897F45" w:rsidRDefault="00D15E2D">
      <w:pPr>
        <w:keepLines/>
        <w:numPr>
          <w:ilvl w:val="1"/>
          <w:numId w:val="11"/>
        </w:numPr>
        <w:spacing w:line="240" w:lineRule="auto"/>
        <w:jc w:val="both"/>
      </w:pPr>
      <w:r>
        <w:rPr>
          <w:b/>
          <w:bCs/>
        </w:rPr>
        <w:t xml:space="preserve">Existing Tool 2: </w:t>
      </w:r>
      <w:r>
        <w:t>Manual Username–Password Systems</w:t>
      </w:r>
    </w:p>
    <w:p w14:paraId="4415571E" w14:textId="77777777" w:rsidR="00897F45" w:rsidRDefault="00D15E2D">
      <w:pPr>
        <w:keepLines/>
        <w:numPr>
          <w:ilvl w:val="2"/>
          <w:numId w:val="11"/>
        </w:numPr>
        <w:spacing w:line="240" w:lineRule="auto"/>
        <w:jc w:val="both"/>
      </w:pPr>
      <w:r>
        <w:t>Strengths:</w:t>
      </w:r>
    </w:p>
    <w:p w14:paraId="01BBE5BB" w14:textId="77777777" w:rsidR="00897F45" w:rsidRDefault="00D15E2D">
      <w:pPr>
        <w:keepLines/>
        <w:numPr>
          <w:ilvl w:val="3"/>
          <w:numId w:val="11"/>
        </w:numPr>
        <w:spacing w:line="240" w:lineRule="auto"/>
        <w:jc w:val="both"/>
      </w:pPr>
      <w:r>
        <w:t>Simple to implement</w:t>
      </w:r>
    </w:p>
    <w:p w14:paraId="2068FA85" w14:textId="77777777" w:rsidR="00897F45" w:rsidRDefault="00D15E2D">
      <w:pPr>
        <w:keepLines/>
        <w:numPr>
          <w:ilvl w:val="3"/>
          <w:numId w:val="11"/>
        </w:numPr>
        <w:spacing w:line="240" w:lineRule="auto"/>
        <w:jc w:val="both"/>
      </w:pPr>
      <w:r>
        <w:t>Minimal system requirements</w:t>
      </w:r>
    </w:p>
    <w:p w14:paraId="765F9403" w14:textId="77777777" w:rsidR="00897F45" w:rsidRDefault="00D15E2D">
      <w:pPr>
        <w:keepLines/>
        <w:numPr>
          <w:ilvl w:val="2"/>
          <w:numId w:val="11"/>
        </w:numPr>
        <w:spacing w:line="240" w:lineRule="auto"/>
        <w:jc w:val="both"/>
      </w:pPr>
      <w:r>
        <w:t>Weaknesses:</w:t>
      </w:r>
    </w:p>
    <w:p w14:paraId="4BBE23CF" w14:textId="77777777" w:rsidR="00897F45" w:rsidRDefault="00D15E2D">
      <w:pPr>
        <w:keepLines/>
        <w:numPr>
          <w:ilvl w:val="3"/>
          <w:numId w:val="11"/>
        </w:numPr>
        <w:spacing w:line="240" w:lineRule="auto"/>
        <w:jc w:val="both"/>
      </w:pPr>
      <w:r>
        <w:t>Higher risk of security vulnerabilities</w:t>
      </w:r>
    </w:p>
    <w:p w14:paraId="5870AB9E" w14:textId="77777777" w:rsidR="00897F45" w:rsidRDefault="00D15E2D">
      <w:pPr>
        <w:keepLines/>
        <w:numPr>
          <w:ilvl w:val="3"/>
          <w:numId w:val="11"/>
        </w:numPr>
        <w:spacing w:line="240" w:lineRule="auto"/>
        <w:jc w:val="both"/>
      </w:pPr>
      <w:r>
        <w:t>Poor user experience due to lack of recovery and monitoring features</w:t>
      </w:r>
    </w:p>
    <w:p w14:paraId="7574AA0E" w14:textId="77777777" w:rsidR="00897F45" w:rsidRDefault="00D15E2D">
      <w:pPr>
        <w:keepLines/>
        <w:numPr>
          <w:ilvl w:val="1"/>
          <w:numId w:val="11"/>
        </w:numPr>
        <w:spacing w:line="240" w:lineRule="auto"/>
        <w:jc w:val="both"/>
      </w:pPr>
      <w:r>
        <w:rPr>
          <w:b/>
          <w:bCs/>
        </w:rPr>
        <w:t>Existing Tool 3: Centralized Enterprise Login Systems</w:t>
      </w:r>
    </w:p>
    <w:p w14:paraId="17ACDD3D" w14:textId="77777777" w:rsidR="00897F45" w:rsidRDefault="00D15E2D">
      <w:pPr>
        <w:keepLines/>
        <w:numPr>
          <w:ilvl w:val="2"/>
          <w:numId w:val="11"/>
        </w:numPr>
        <w:spacing w:line="240" w:lineRule="auto"/>
        <w:jc w:val="both"/>
      </w:pPr>
      <w:r>
        <w:rPr>
          <w:i/>
          <w:iCs/>
        </w:rPr>
        <w:t>Strengths:</w:t>
      </w:r>
    </w:p>
    <w:p w14:paraId="5DB03444" w14:textId="77777777" w:rsidR="00897F45" w:rsidRDefault="00D15E2D">
      <w:pPr>
        <w:keepLines/>
        <w:numPr>
          <w:ilvl w:val="3"/>
          <w:numId w:val="11"/>
        </w:numPr>
        <w:spacing w:line="240" w:lineRule="auto"/>
        <w:jc w:val="both"/>
      </w:pPr>
      <w:r>
        <w:t>High-level security and centralized management</w:t>
      </w:r>
    </w:p>
    <w:p w14:paraId="4BD1FD01" w14:textId="77777777" w:rsidR="00897F45" w:rsidRDefault="00D15E2D">
      <w:pPr>
        <w:keepLines/>
        <w:numPr>
          <w:ilvl w:val="3"/>
          <w:numId w:val="11"/>
        </w:numPr>
        <w:spacing w:line="240" w:lineRule="auto"/>
        <w:jc w:val="both"/>
      </w:pPr>
      <w:r>
        <w:t>Supports logging and monitoring</w:t>
      </w:r>
    </w:p>
    <w:p w14:paraId="51E3E335" w14:textId="77777777" w:rsidR="00897F45" w:rsidRDefault="00D15E2D">
      <w:pPr>
        <w:keepLines/>
        <w:numPr>
          <w:ilvl w:val="2"/>
          <w:numId w:val="11"/>
        </w:numPr>
        <w:spacing w:line="240" w:lineRule="auto"/>
        <w:jc w:val="both"/>
        <w:rPr>
          <w:i/>
          <w:iCs/>
        </w:rPr>
      </w:pPr>
      <w:r>
        <w:rPr>
          <w:i/>
          <w:iCs/>
        </w:rPr>
        <w:t>Weaknesses:</w:t>
      </w:r>
    </w:p>
    <w:p w14:paraId="2E904BE9" w14:textId="77777777" w:rsidR="00897F45" w:rsidRDefault="00D15E2D">
      <w:pPr>
        <w:keepLines/>
        <w:numPr>
          <w:ilvl w:val="3"/>
          <w:numId w:val="11"/>
        </w:numPr>
        <w:spacing w:line="240" w:lineRule="auto"/>
        <w:jc w:val="both"/>
      </w:pPr>
      <w:r>
        <w:t>Expensive to deploy and maintain</w:t>
      </w:r>
    </w:p>
    <w:p w14:paraId="70BCF372" w14:textId="77777777" w:rsidR="00897F45" w:rsidRDefault="00D15E2D">
      <w:pPr>
        <w:keepLines/>
        <w:numPr>
          <w:ilvl w:val="3"/>
          <w:numId w:val="11"/>
        </w:numPr>
        <w:spacing w:line="240" w:lineRule="auto"/>
        <w:jc w:val="both"/>
      </w:pPr>
      <w:r>
        <w:t>Overly complex for small-to-medium organizations</w:t>
      </w:r>
    </w:p>
    <w:p w14:paraId="1BD45966" w14:textId="77777777" w:rsidR="00897F45" w:rsidRDefault="00897F45">
      <w:pPr>
        <w:keepLines/>
        <w:spacing w:line="240" w:lineRule="auto"/>
      </w:pPr>
    </w:p>
    <w:p w14:paraId="3C7650A2" w14:textId="77777777" w:rsidR="00897F45" w:rsidRDefault="00D15E2D" w:rsidP="008465CF">
      <w:pPr>
        <w:keepLines/>
        <w:spacing w:before="240" w:after="240" w:line="240" w:lineRule="auto"/>
        <w:ind w:left="720" w:firstLine="720"/>
        <w:jc w:val="both"/>
      </w:pPr>
      <w:r>
        <w:t>The Secure Pass Portal improves on these systems by providing a lightweight, role-based authentication solution tailored specifically to Philmen’s Credit Corporation without the complexity and cost of enterprise platforms.</w:t>
      </w:r>
    </w:p>
    <w:p w14:paraId="220021A2" w14:textId="77777777" w:rsidR="00897F45" w:rsidRDefault="00D15E2D">
      <w:pPr>
        <w:numPr>
          <w:ilvl w:val="0"/>
          <w:numId w:val="11"/>
        </w:numPr>
        <w:spacing w:after="280" w:line="240" w:lineRule="auto"/>
      </w:pPr>
      <w:r>
        <w:rPr>
          <w:b/>
          <w:bCs/>
        </w:rPr>
        <w:t>Technology Stack Rationale:</w:t>
      </w:r>
    </w:p>
    <w:p w14:paraId="7A1701F7" w14:textId="77777777" w:rsidR="00897F45" w:rsidRDefault="00D15E2D">
      <w:pPr>
        <w:spacing w:line="240" w:lineRule="auto"/>
        <w:ind w:left="720"/>
        <w:jc w:val="both"/>
      </w:pPr>
      <w:r>
        <w:lastRenderedPageBreak/>
        <w:t>The Secure Pass Portal is developed using the following technologies:</w:t>
      </w:r>
    </w:p>
    <w:p w14:paraId="5FB350D2" w14:textId="77777777" w:rsidR="00897F45" w:rsidRDefault="00D15E2D">
      <w:pPr>
        <w:numPr>
          <w:ilvl w:val="0"/>
          <w:numId w:val="19"/>
        </w:numPr>
        <w:spacing w:line="240" w:lineRule="auto"/>
        <w:ind w:left="2160"/>
        <w:jc w:val="both"/>
      </w:pPr>
      <w:r>
        <w:rPr>
          <w:b/>
          <w:bCs/>
        </w:rPr>
        <w:t>Programming Language:</w:t>
      </w:r>
      <w:r>
        <w:t xml:space="preserve"> PHP, chosen for its reliability and wide use in web development</w:t>
      </w:r>
    </w:p>
    <w:p w14:paraId="7D307E4C" w14:textId="77777777" w:rsidR="00897F45" w:rsidRDefault="00D15E2D">
      <w:pPr>
        <w:numPr>
          <w:ilvl w:val="0"/>
          <w:numId w:val="19"/>
        </w:numPr>
        <w:spacing w:line="240" w:lineRule="auto"/>
        <w:ind w:left="2160"/>
        <w:jc w:val="both"/>
      </w:pPr>
      <w:r>
        <w:rPr>
          <w:b/>
          <w:bCs/>
        </w:rPr>
        <w:t>Framework:</w:t>
      </w:r>
      <w:r>
        <w:t xml:space="preserve"> Laravel, selected for its built-in security features, MVC architecture, and rapid development support</w:t>
      </w:r>
    </w:p>
    <w:p w14:paraId="486A2D09" w14:textId="77777777" w:rsidR="00897F45" w:rsidRDefault="00D15E2D">
      <w:pPr>
        <w:numPr>
          <w:ilvl w:val="0"/>
          <w:numId w:val="19"/>
        </w:numPr>
        <w:spacing w:line="240" w:lineRule="auto"/>
        <w:ind w:left="2160"/>
        <w:jc w:val="both"/>
      </w:pPr>
      <w:r>
        <w:rPr>
          <w:b/>
          <w:bCs/>
        </w:rPr>
        <w:t>Database:</w:t>
      </w:r>
      <w:r>
        <w:t xml:space="preserve"> MySQL, used for secure and structured storage of user data</w:t>
      </w:r>
    </w:p>
    <w:p w14:paraId="2C4E7CD3" w14:textId="77777777" w:rsidR="00897F45" w:rsidRDefault="00D15E2D">
      <w:pPr>
        <w:numPr>
          <w:ilvl w:val="0"/>
          <w:numId w:val="19"/>
        </w:numPr>
        <w:spacing w:line="240" w:lineRule="auto"/>
        <w:ind w:left="2160"/>
        <w:jc w:val="both"/>
      </w:pPr>
      <w:r>
        <w:rPr>
          <w:b/>
          <w:bCs/>
        </w:rPr>
        <w:t>Security Tools:</w:t>
      </w:r>
      <w:r>
        <w:t xml:space="preserve"> Laravel’s password hashing, middleware, and session handling mechanisms</w:t>
      </w:r>
    </w:p>
    <w:p w14:paraId="5A177A3A" w14:textId="77777777" w:rsidR="00897F45" w:rsidRDefault="00D15E2D">
      <w:pPr>
        <w:numPr>
          <w:ilvl w:val="0"/>
          <w:numId w:val="19"/>
        </w:numPr>
        <w:spacing w:line="240" w:lineRule="auto"/>
        <w:ind w:left="2160"/>
        <w:jc w:val="both"/>
      </w:pPr>
      <w:r>
        <w:rPr>
          <w:b/>
          <w:bCs/>
        </w:rPr>
        <w:t>Email Services:</w:t>
      </w:r>
      <w:r>
        <w:t xml:space="preserve"> Used for account verification and password recovery</w:t>
      </w:r>
    </w:p>
    <w:p w14:paraId="51B8D92A" w14:textId="77777777" w:rsidR="00897F45" w:rsidRDefault="00D15E2D">
      <w:pPr>
        <w:spacing w:before="240" w:after="240" w:line="240" w:lineRule="auto"/>
        <w:ind w:left="720" w:firstLine="720"/>
        <w:jc w:val="both"/>
      </w:pPr>
      <w:r>
        <w:t>This technology stack enables rapid development, strong security, and maintainability while remaining cost-effective and suitable for the organization’s needs.</w:t>
      </w:r>
    </w:p>
    <w:p w14:paraId="3B6FEEC9" w14:textId="77777777" w:rsidR="00897F45" w:rsidRDefault="00D15E2D">
      <w:pPr>
        <w:pStyle w:val="Heading3"/>
      </w:pPr>
      <w:bookmarkStart w:id="8" w:name="_heading=h.a6og17derktb" w:colFirst="0" w:colLast="0"/>
      <w:bookmarkEnd w:id="8"/>
      <w:r>
        <w:t>2.2. Domain Analysis</w:t>
      </w:r>
    </w:p>
    <w:p w14:paraId="50285648" w14:textId="77777777" w:rsidR="00897F45" w:rsidRDefault="00D15E2D" w:rsidP="008465CF">
      <w:pPr>
        <w:spacing w:before="240" w:after="240" w:line="240" w:lineRule="auto"/>
        <w:ind w:left="720" w:firstLine="720"/>
        <w:jc w:val="both"/>
      </w:pPr>
      <w:r>
        <w:t>Authentication and access control systems are critical components of information security, particularly in organizational web applications. Research emphasizes that weak authentication mechanisms are among the leading causes of data breaches and unauthorized system access (Stallings, 2018). Effective login systems should incorporate secure credential handling, session management, and role-based access control to minimize security risks (Behl &amp; Behl, 2020).</w:t>
      </w:r>
    </w:p>
    <w:p w14:paraId="3682EA03" w14:textId="77777777" w:rsidR="00897F45" w:rsidRDefault="00D15E2D" w:rsidP="008465CF">
      <w:pPr>
        <w:spacing w:before="240" w:after="240" w:line="240" w:lineRule="auto"/>
        <w:ind w:left="720" w:firstLine="720"/>
        <w:jc w:val="both"/>
      </w:pPr>
      <w:r>
        <w:t>Studies also highlight that usability plays a significant role in authentication systems. According to Nielsen (2012), overly complex login procedures increase user error rates and frustration, which can lead to unsafe practices such as password reuse and sharing. Web frameworks that integrate security and usability features can reduce these issues by standardizing authentication processes (Laravel Documentation, 2024).</w:t>
      </w:r>
    </w:p>
    <w:p w14:paraId="57585778" w14:textId="77777777" w:rsidR="00897F45" w:rsidRDefault="00D15E2D">
      <w:pPr>
        <w:numPr>
          <w:ilvl w:val="0"/>
          <w:numId w:val="12"/>
        </w:numPr>
        <w:spacing w:before="280" w:line="240" w:lineRule="auto"/>
      </w:pPr>
      <w:r>
        <w:rPr>
          <w:b/>
          <w:bCs/>
        </w:rPr>
        <w:t>Key Findings:</w:t>
      </w:r>
      <w:r>
        <w:t xml:space="preserve"> </w:t>
      </w:r>
    </w:p>
    <w:p w14:paraId="73208363" w14:textId="77777777" w:rsidR="00897F45" w:rsidRDefault="00D15E2D">
      <w:pPr>
        <w:spacing w:line="240" w:lineRule="auto"/>
        <w:ind w:left="720" w:firstLine="720"/>
        <w:jc w:val="both"/>
      </w:pPr>
      <w:r>
        <w:t>Existing literature indicates that secure authentication systems must balance security and usability. Strong password hashing, email verification, and controlled access are essential security features, while clear error handling and recovery options improve user experience (Stallings, 2018; Nielsen, 2012).</w:t>
      </w:r>
    </w:p>
    <w:p w14:paraId="748341F4" w14:textId="77777777" w:rsidR="00F865C0" w:rsidRDefault="00F865C0">
      <w:pPr>
        <w:spacing w:line="240" w:lineRule="auto"/>
        <w:ind w:left="720" w:firstLine="720"/>
        <w:jc w:val="both"/>
      </w:pPr>
    </w:p>
    <w:p w14:paraId="415D6347" w14:textId="77777777" w:rsidR="00897F45" w:rsidRDefault="00D15E2D">
      <w:pPr>
        <w:numPr>
          <w:ilvl w:val="0"/>
          <w:numId w:val="12"/>
        </w:numPr>
        <w:spacing w:line="240" w:lineRule="auto"/>
      </w:pPr>
      <w:r>
        <w:rPr>
          <w:b/>
          <w:bCs/>
        </w:rPr>
        <w:t>Gap Identification:</w:t>
      </w:r>
    </w:p>
    <w:p w14:paraId="36B66D71" w14:textId="77777777" w:rsidR="00897F45" w:rsidRDefault="00D15E2D">
      <w:pPr>
        <w:spacing w:line="240" w:lineRule="auto"/>
        <w:ind w:left="720" w:firstLine="720"/>
        <w:jc w:val="both"/>
      </w:pPr>
      <w:r>
        <w:t>While many authentication solutions focus heavily on security or are embedded into large enterprise systems, there is a lack of lightweight, role-specific authentication portals tailored for small-to-medium organizations. The Secure Pass Portal addresses this gap by providing a secure, user-friendly, and customizable authentication system designed specifically for Philmen’s Credit Corporation, without the complexity or cost of enterprise-level solutions.</w:t>
      </w:r>
    </w:p>
    <w:p w14:paraId="0F9148F1" w14:textId="77777777" w:rsidR="00897F45" w:rsidRDefault="00D15E2D">
      <w:pPr>
        <w:pStyle w:val="Heading1"/>
      </w:pPr>
      <w:bookmarkStart w:id="9" w:name="_heading=h.qu159d4m0rn6" w:colFirst="0" w:colLast="0"/>
      <w:bookmarkEnd w:id="9"/>
      <w:r>
        <w:lastRenderedPageBreak/>
        <w:t>3. Project Methodology</w:t>
      </w:r>
    </w:p>
    <w:p w14:paraId="53A80491" w14:textId="77777777" w:rsidR="00897F45" w:rsidRDefault="00D15E2D">
      <w:pPr>
        <w:pStyle w:val="Heading3"/>
      </w:pPr>
      <w:bookmarkStart w:id="10" w:name="_heading=h.6kkxtahhliuy" w:colFirst="0" w:colLast="0"/>
      <w:bookmarkEnd w:id="10"/>
      <w:r>
        <w:t>3.1. Development Process</w:t>
      </w:r>
    </w:p>
    <w:p w14:paraId="6FC3FF4C" w14:textId="77777777" w:rsidR="00897F45" w:rsidRDefault="00D15E2D">
      <w:pPr>
        <w:pBdr>
          <w:top w:val="nil"/>
          <w:left w:val="nil"/>
          <w:bottom w:val="nil"/>
          <w:right w:val="nil"/>
          <w:between w:val="nil"/>
        </w:pBdr>
        <w:spacing w:line="240" w:lineRule="auto"/>
        <w:ind w:firstLine="720"/>
        <w:jc w:val="both"/>
      </w:pPr>
      <w:r>
        <w:t>The project uses Agile/Scrum for iterative development and continuous feedback. Each sprint lasts two weeks, with sprint planning, daily standups, sprint reviews, and retrospectives.</w:t>
      </w:r>
    </w:p>
    <w:p w14:paraId="4D25F188" w14:textId="77777777" w:rsidR="00897F45" w:rsidRDefault="00D15E2D">
      <w:pPr>
        <w:pBdr>
          <w:top w:val="nil"/>
          <w:left w:val="nil"/>
          <w:bottom w:val="nil"/>
          <w:right w:val="nil"/>
          <w:between w:val="nil"/>
        </w:pBdr>
        <w:spacing w:line="240" w:lineRule="auto"/>
        <w:jc w:val="both"/>
      </w:pPr>
      <w:r>
        <w:rPr>
          <w:b/>
          <w:bCs/>
          <w:color w:val="000000"/>
        </w:rPr>
        <w:t>Figure 3.1:</w:t>
      </w:r>
      <w:r>
        <w:rPr>
          <w:color w:val="000000"/>
        </w:rPr>
        <w:t xml:space="preserve"> </w:t>
      </w:r>
      <w:r>
        <w:t>Agile/Scrum Development Model</w:t>
      </w:r>
    </w:p>
    <w:p w14:paraId="43AFD00A" w14:textId="024082FB" w:rsidR="00897F45" w:rsidRDefault="00362D08">
      <w:pPr>
        <w:pBdr>
          <w:top w:val="nil"/>
          <w:left w:val="nil"/>
          <w:bottom w:val="nil"/>
          <w:right w:val="nil"/>
          <w:between w:val="nil"/>
        </w:pBdr>
        <w:spacing w:line="240" w:lineRule="auto"/>
        <w:jc w:val="both"/>
        <w:rPr>
          <w:color w:val="000000"/>
        </w:rPr>
      </w:pPr>
      <w:r>
        <w:rPr>
          <w:noProof/>
        </w:rPr>
        <w:drawing>
          <wp:inline distT="0" distB="0" distL="0" distR="0" wp14:anchorId="7DF127B9" wp14:editId="47551C17">
            <wp:extent cx="5731510" cy="2824480"/>
            <wp:effectExtent l="0" t="0" r="2540" b="0"/>
            <wp:docPr id="105530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24480"/>
                    </a:xfrm>
                    <a:prstGeom prst="rect">
                      <a:avLst/>
                    </a:prstGeom>
                    <a:noFill/>
                    <a:ln>
                      <a:noFill/>
                    </a:ln>
                  </pic:spPr>
                </pic:pic>
              </a:graphicData>
            </a:graphic>
          </wp:inline>
        </w:drawing>
      </w:r>
      <w:r w:rsidR="00D15E2D">
        <w:rPr>
          <w:rFonts w:ascii="Times New Roman" w:eastAsia="Times New Roman" w:hAnsi="Times New Roman" w:cs="Times New Roman"/>
          <w:color w:val="000000"/>
        </w:rPr>
        <w:br/>
      </w:r>
      <w:r w:rsidR="00D15E2D">
        <w:t>Agile allows incremental delivery of features, early testing, and stakeholder feedback.</w:t>
      </w:r>
    </w:p>
    <w:p w14:paraId="4ACCDD1C" w14:textId="77777777" w:rsidR="00897F45" w:rsidRDefault="00D15E2D">
      <w:pPr>
        <w:pStyle w:val="Heading3"/>
        <w:jc w:val="both"/>
      </w:pPr>
      <w:bookmarkStart w:id="11" w:name="_heading=h.9isnepide4ni" w:colFirst="0" w:colLast="0"/>
      <w:bookmarkEnd w:id="11"/>
      <w:r>
        <w:t>3.2. Timeline &amp; Milestones</w:t>
      </w:r>
    </w:p>
    <w:p w14:paraId="304B4DF8" w14:textId="77777777" w:rsidR="00897F45" w:rsidRDefault="00D15E2D">
      <w:pPr>
        <w:pBdr>
          <w:top w:val="nil"/>
          <w:left w:val="nil"/>
          <w:bottom w:val="nil"/>
          <w:right w:val="nil"/>
          <w:between w:val="nil"/>
        </w:pBdr>
        <w:spacing w:line="240" w:lineRule="auto"/>
        <w:jc w:val="both"/>
        <w:rPr>
          <w:color w:val="000000"/>
        </w:rPr>
      </w:pPr>
      <w:r>
        <w:rPr>
          <w:b/>
          <w:bCs/>
          <w:color w:val="000000"/>
        </w:rPr>
        <w:t>Figure 3.2:</w:t>
      </w:r>
      <w:r>
        <w:rPr>
          <w:color w:val="000000"/>
        </w:rPr>
        <w:t xml:space="preserve"> Project Timeline &amp; Key Milestones</w:t>
      </w:r>
    </w:p>
    <w:p w14:paraId="5D1FA181" w14:textId="77777777" w:rsidR="00897F45" w:rsidRDefault="00897F45">
      <w:pPr>
        <w:pBdr>
          <w:top w:val="nil"/>
          <w:left w:val="nil"/>
          <w:bottom w:val="nil"/>
          <w:right w:val="nil"/>
          <w:between w:val="nil"/>
        </w:pBdr>
        <w:spacing w:line="240" w:lineRule="auto"/>
        <w:jc w:val="both"/>
        <w:rPr>
          <w:rFonts w:ascii="Times New Roman" w:eastAsia="Times New Roman" w:hAnsi="Times New Roman" w:cs="Times New Roman"/>
        </w:rPr>
      </w:pPr>
    </w:p>
    <w:p w14:paraId="2183C99A" w14:textId="77777777" w:rsidR="00897F45" w:rsidRDefault="00D15E2D">
      <w:pPr>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DED0C6B" wp14:editId="3A025530">
            <wp:extent cx="5731200" cy="3441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31200" cy="3441700"/>
                    </a:xfrm>
                    <a:prstGeom prst="rect">
                      <a:avLst/>
                    </a:prstGeom>
                    <a:ln/>
                  </pic:spPr>
                </pic:pic>
              </a:graphicData>
            </a:graphic>
          </wp:inline>
        </w:drawing>
      </w:r>
    </w:p>
    <w:p w14:paraId="57D9D676" w14:textId="77777777" w:rsidR="00897F45" w:rsidRDefault="00897F45">
      <w:pPr>
        <w:pBdr>
          <w:top w:val="nil"/>
          <w:left w:val="nil"/>
          <w:bottom w:val="nil"/>
          <w:right w:val="nil"/>
          <w:between w:val="nil"/>
        </w:pBdr>
        <w:spacing w:line="240" w:lineRule="auto"/>
        <w:jc w:val="both"/>
        <w:rPr>
          <w:rFonts w:ascii="Times New Roman" w:eastAsia="Times New Roman" w:hAnsi="Times New Roman" w:cs="Times New Roman"/>
        </w:rPr>
      </w:pPr>
    </w:p>
    <w:p w14:paraId="5B054B93" w14:textId="77777777" w:rsidR="00897F45" w:rsidRPr="00362D08" w:rsidRDefault="00897F45">
      <w:pPr>
        <w:pBdr>
          <w:top w:val="nil"/>
          <w:left w:val="nil"/>
          <w:bottom w:val="nil"/>
          <w:right w:val="nil"/>
          <w:between w:val="nil"/>
        </w:pBdr>
        <w:spacing w:line="240" w:lineRule="auto"/>
        <w:jc w:val="both"/>
        <w:rPr>
          <w:rFonts w:asciiTheme="majorHAnsi" w:eastAsia="Times New Roman" w:hAnsiTheme="majorHAnsi" w:cstheme="majorHAnsi"/>
        </w:rPr>
      </w:pPr>
    </w:p>
    <w:p w14:paraId="75313704" w14:textId="77777777" w:rsidR="00897F45" w:rsidRPr="00362D08" w:rsidRDefault="00D15E2D">
      <w:pPr>
        <w:pBdr>
          <w:top w:val="nil"/>
          <w:left w:val="nil"/>
          <w:bottom w:val="nil"/>
          <w:right w:val="nil"/>
          <w:between w:val="nil"/>
        </w:pBdr>
        <w:spacing w:line="240" w:lineRule="auto"/>
        <w:ind w:left="720" w:firstLine="720"/>
        <w:jc w:val="both"/>
        <w:rPr>
          <w:rFonts w:asciiTheme="majorHAnsi" w:eastAsia="Times New Roman" w:hAnsiTheme="majorHAnsi" w:cstheme="majorHAnsi"/>
        </w:rPr>
      </w:pPr>
      <w:r w:rsidRPr="00362D08">
        <w:rPr>
          <w:rFonts w:asciiTheme="majorHAnsi" w:eastAsia="Times New Roman" w:hAnsiTheme="majorHAnsi" w:cstheme="majorHAnsi"/>
        </w:rPr>
        <w:t xml:space="preserve">The visualization provided is a </w:t>
      </w:r>
      <w:r w:rsidRPr="00362D08">
        <w:rPr>
          <w:rFonts w:asciiTheme="majorHAnsi" w:eastAsia="Times New Roman" w:hAnsiTheme="majorHAnsi" w:cstheme="majorHAnsi"/>
          <w:b/>
          <w:bCs/>
        </w:rPr>
        <w:t>Gantt Chart</w:t>
      </w:r>
      <w:r w:rsidRPr="00362D08">
        <w:rPr>
          <w:rFonts w:asciiTheme="majorHAnsi" w:eastAsia="Times New Roman" w:hAnsiTheme="majorHAnsi" w:cstheme="majorHAnsi"/>
        </w:rPr>
        <w:t>, a project management tool used to illustrate a project schedule. It breaks down the entire project into sequential tasks and displays the timeline for each one.</w:t>
      </w:r>
    </w:p>
    <w:p w14:paraId="17A0CD7A" w14:textId="77777777" w:rsidR="00897F45" w:rsidRPr="00362D08" w:rsidRDefault="00897F45">
      <w:pPr>
        <w:pBdr>
          <w:top w:val="nil"/>
          <w:left w:val="nil"/>
          <w:bottom w:val="nil"/>
          <w:right w:val="nil"/>
          <w:between w:val="nil"/>
        </w:pBdr>
        <w:spacing w:line="240" w:lineRule="auto"/>
        <w:jc w:val="both"/>
        <w:rPr>
          <w:rFonts w:ascii="Times New Roman" w:eastAsia="Times New Roman" w:hAnsi="Times New Roman" w:cs="Times New Roman"/>
          <w:b/>
          <w:bCs/>
        </w:rPr>
      </w:pPr>
    </w:p>
    <w:p w14:paraId="0EF788BB" w14:textId="77777777" w:rsidR="00897F45" w:rsidRPr="00362D08" w:rsidRDefault="00D15E2D">
      <w:pPr>
        <w:pBdr>
          <w:top w:val="nil"/>
          <w:left w:val="nil"/>
          <w:bottom w:val="nil"/>
          <w:right w:val="nil"/>
          <w:between w:val="nil"/>
        </w:pBdr>
        <w:spacing w:line="240" w:lineRule="auto"/>
        <w:jc w:val="both"/>
        <w:rPr>
          <w:b/>
          <w:bCs/>
        </w:rPr>
      </w:pPr>
      <w:r w:rsidRPr="00362D08">
        <w:rPr>
          <w:b/>
          <w:bCs/>
        </w:rPr>
        <w:t>3.3. Stakeholder Analysis</w:t>
      </w:r>
    </w:p>
    <w:p w14:paraId="49452561" w14:textId="77777777" w:rsidR="00897F45" w:rsidRDefault="00D15E2D">
      <w:pPr>
        <w:pBdr>
          <w:top w:val="nil"/>
          <w:left w:val="nil"/>
          <w:bottom w:val="nil"/>
          <w:right w:val="nil"/>
          <w:between w:val="nil"/>
        </w:pBdr>
        <w:spacing w:line="240" w:lineRule="auto"/>
        <w:jc w:val="both"/>
      </w:pPr>
      <w:r>
        <w:t>This section identifies the individuals and groups that have an interest in the Secure Pass Portal and describes their level of influence and involvement in the project.</w:t>
      </w:r>
    </w:p>
    <w:p w14:paraId="7CB7E3F5" w14:textId="77777777" w:rsidR="00897F45" w:rsidRDefault="00897F45">
      <w:pPr>
        <w:pBdr>
          <w:top w:val="nil"/>
          <w:left w:val="nil"/>
          <w:bottom w:val="nil"/>
          <w:right w:val="nil"/>
          <w:between w:val="nil"/>
        </w:pBdr>
        <w:spacing w:line="240" w:lineRule="auto"/>
        <w:jc w:val="both"/>
      </w:pPr>
    </w:p>
    <w:p w14:paraId="35B13985" w14:textId="77777777" w:rsidR="00897F45" w:rsidRDefault="00D15E2D">
      <w:pPr>
        <w:numPr>
          <w:ilvl w:val="0"/>
          <w:numId w:val="13"/>
        </w:numPr>
        <w:spacing w:line="240" w:lineRule="auto"/>
        <w:jc w:val="both"/>
      </w:pPr>
      <w:r>
        <w:rPr>
          <w:b/>
          <w:bCs/>
        </w:rPr>
        <w:t>Primary Stakeholders:</w:t>
      </w:r>
    </w:p>
    <w:p w14:paraId="6AF8858C" w14:textId="77777777" w:rsidR="00897F45" w:rsidRDefault="00D15E2D">
      <w:pPr>
        <w:numPr>
          <w:ilvl w:val="1"/>
          <w:numId w:val="13"/>
        </w:numPr>
        <w:spacing w:line="240" w:lineRule="auto"/>
        <w:jc w:val="both"/>
      </w:pPr>
      <w:r>
        <w:rPr>
          <w:b/>
          <w:bCs/>
        </w:rPr>
        <w:t>Philmen’s Employees (End-Users):</w:t>
      </w:r>
      <w:r>
        <w:t xml:space="preserve"> Daily users of the system for secure access to company resources. They have high interest in system usability and reliability but medium influence over design decisions.</w:t>
      </w:r>
    </w:p>
    <w:p w14:paraId="5B282AB8" w14:textId="77777777" w:rsidR="00897F45" w:rsidRDefault="00D15E2D">
      <w:pPr>
        <w:numPr>
          <w:ilvl w:val="1"/>
          <w:numId w:val="13"/>
        </w:numPr>
        <w:spacing w:line="240" w:lineRule="auto"/>
        <w:jc w:val="both"/>
      </w:pPr>
      <w:r>
        <w:rPr>
          <w:b/>
          <w:bCs/>
        </w:rPr>
        <w:t>System Administrators (Philmen IT Team):</w:t>
      </w:r>
      <w:r>
        <w:t xml:space="preserve"> Responsible for managing user accounts, security, and system monitoring. They have high interest and high influence on system requirements and implementation.</w:t>
      </w:r>
    </w:p>
    <w:p w14:paraId="2EFBAD30" w14:textId="77777777" w:rsidR="00897F45" w:rsidRDefault="00D15E2D">
      <w:pPr>
        <w:numPr>
          <w:ilvl w:val="1"/>
          <w:numId w:val="13"/>
        </w:numPr>
        <w:spacing w:line="240" w:lineRule="auto"/>
        <w:jc w:val="both"/>
      </w:pPr>
      <w:r>
        <w:rPr>
          <w:b/>
          <w:bCs/>
        </w:rPr>
        <w:t>Project Sponsors / Management:</w:t>
      </w:r>
      <w:r>
        <w:t xml:space="preserve"> Ensure the system aligns with organizational goals and compliance requirements. They have high influence and high interest in project outcomes.</w:t>
      </w:r>
    </w:p>
    <w:p w14:paraId="082FC3D6" w14:textId="77777777" w:rsidR="00897F45" w:rsidRDefault="00897F45">
      <w:pPr>
        <w:spacing w:line="240" w:lineRule="auto"/>
        <w:ind w:left="1440"/>
        <w:jc w:val="both"/>
      </w:pPr>
    </w:p>
    <w:p w14:paraId="2B78A177" w14:textId="77777777" w:rsidR="00897F45" w:rsidRDefault="00D15E2D">
      <w:pPr>
        <w:numPr>
          <w:ilvl w:val="0"/>
          <w:numId w:val="13"/>
        </w:numPr>
        <w:spacing w:line="240" w:lineRule="auto"/>
        <w:jc w:val="both"/>
      </w:pPr>
      <w:r>
        <w:rPr>
          <w:b/>
          <w:bCs/>
        </w:rPr>
        <w:t>Secondary Stakeholders:</w:t>
      </w:r>
    </w:p>
    <w:p w14:paraId="4DD718F6" w14:textId="77777777" w:rsidR="00897F45" w:rsidRDefault="00D15E2D">
      <w:pPr>
        <w:numPr>
          <w:ilvl w:val="1"/>
          <w:numId w:val="13"/>
        </w:numPr>
        <w:spacing w:line="240" w:lineRule="auto"/>
        <w:jc w:val="both"/>
      </w:pPr>
      <w:r>
        <w:rPr>
          <w:b/>
          <w:bCs/>
        </w:rPr>
        <w:t>University / Instructor:</w:t>
      </w:r>
      <w:r>
        <w:t xml:space="preserve"> Oversees academic requirements, evaluates documentation and system implementation. Has medium influence and medium interest.</w:t>
      </w:r>
    </w:p>
    <w:p w14:paraId="4FE58130" w14:textId="77777777" w:rsidR="00897F45" w:rsidRDefault="00D15E2D">
      <w:pPr>
        <w:numPr>
          <w:ilvl w:val="1"/>
          <w:numId w:val="13"/>
        </w:numPr>
        <w:spacing w:line="240" w:lineRule="auto"/>
        <w:jc w:val="both"/>
      </w:pPr>
      <w:r>
        <w:rPr>
          <w:b/>
          <w:bCs/>
        </w:rPr>
        <w:t>Future Maintenance Team:</w:t>
      </w:r>
      <w:r>
        <w:t xml:space="preserve"> Will support and maintain the system after deployment. Has medium interest and medium influence on long-term sustainability.</w:t>
      </w:r>
    </w:p>
    <w:p w14:paraId="3299F6E4" w14:textId="77777777" w:rsidR="00897F45" w:rsidRDefault="00897F45">
      <w:pPr>
        <w:spacing w:line="240" w:lineRule="auto"/>
        <w:ind w:left="1440"/>
        <w:jc w:val="both"/>
      </w:pPr>
    </w:p>
    <w:p w14:paraId="57A1443F" w14:textId="77777777" w:rsidR="00897F45" w:rsidRDefault="00D15E2D">
      <w:pPr>
        <w:numPr>
          <w:ilvl w:val="0"/>
          <w:numId w:val="13"/>
        </w:numPr>
        <w:spacing w:line="240" w:lineRule="auto"/>
        <w:jc w:val="both"/>
      </w:pPr>
      <w:r>
        <w:rPr>
          <w:b/>
          <w:bCs/>
        </w:rPr>
        <w:t>Influence &amp; Interest:</w:t>
      </w:r>
    </w:p>
    <w:p w14:paraId="60C4004C" w14:textId="77777777" w:rsidR="00897F45" w:rsidRDefault="00D15E2D">
      <w:pPr>
        <w:spacing w:line="240" w:lineRule="auto"/>
        <w:ind w:left="720" w:firstLine="720"/>
        <w:jc w:val="both"/>
      </w:pPr>
      <w:r>
        <w:t>Primary stakeholders directly affect system requirements and usage, requiring close collaboration throughout development. Secondary stakeholders provide guidance, evaluation, and long-term support, influencing future enhancements and maintenance decisions.</w:t>
      </w:r>
    </w:p>
    <w:p w14:paraId="5A4C5486" w14:textId="77777777" w:rsidR="00897F45" w:rsidRDefault="00897F45">
      <w:pPr>
        <w:spacing w:line="240" w:lineRule="auto"/>
        <w:ind w:left="720" w:firstLine="720"/>
        <w:jc w:val="both"/>
      </w:pPr>
    </w:p>
    <w:p w14:paraId="3D538E9E" w14:textId="77777777" w:rsidR="00897F45" w:rsidRDefault="00D15E2D">
      <w:pPr>
        <w:pStyle w:val="Heading3"/>
      </w:pPr>
      <w:bookmarkStart w:id="12" w:name="_heading=h.42hizpibdxhi" w:colFirst="0" w:colLast="0"/>
      <w:bookmarkEnd w:id="12"/>
      <w:r>
        <w:t>3.4. Initial Requirements Gathering</w:t>
      </w:r>
    </w:p>
    <w:p w14:paraId="4993197E" w14:textId="77777777" w:rsidR="00897F45" w:rsidRDefault="00D15E2D" w:rsidP="008465CF">
      <w:pPr>
        <w:pBdr>
          <w:top w:val="nil"/>
          <w:left w:val="nil"/>
          <w:bottom w:val="nil"/>
          <w:right w:val="nil"/>
          <w:between w:val="nil"/>
        </w:pBdr>
        <w:spacing w:line="240" w:lineRule="auto"/>
        <w:ind w:left="720" w:firstLine="720"/>
        <w:jc w:val="both"/>
      </w:pPr>
      <w:r>
        <w:t>Initial system requirements were gathered through a structured survey administered to two employees working in financial institutions. The survey consisted of multiple-choice questions and follow-up open-ended questions focusing on system downtime, transaction processing, security, compliance, usability, and upgrade plans. The goal was to understand real user experiences and identify system-related challenges that could be addressed through improvement of authentication and access control.</w:t>
      </w:r>
    </w:p>
    <w:p w14:paraId="2B45C54D" w14:textId="0C9F46C6" w:rsidR="00897F45" w:rsidRDefault="00D15E2D" w:rsidP="008465CF">
      <w:pPr>
        <w:pBdr>
          <w:top w:val="nil"/>
          <w:left w:val="nil"/>
          <w:bottom w:val="nil"/>
          <w:right w:val="nil"/>
          <w:between w:val="nil"/>
        </w:pBdr>
        <w:spacing w:line="240" w:lineRule="auto"/>
        <w:ind w:left="720"/>
        <w:rPr>
          <w:color w:val="000000"/>
        </w:rPr>
      </w:pPr>
      <w:r>
        <w:rPr>
          <w:rFonts w:ascii="Times New Roman" w:eastAsia="Times New Roman" w:hAnsi="Times New Roman" w:cs="Times New Roman"/>
          <w:color w:val="000000"/>
        </w:rPr>
        <w:br/>
      </w:r>
      <w:r>
        <w:rPr>
          <w:b/>
          <w:bCs/>
          <w:color w:val="000000"/>
        </w:rPr>
        <w:t>Figure 3.3:</w:t>
      </w:r>
      <w:r>
        <w:rPr>
          <w:color w:val="000000"/>
        </w:rPr>
        <w:t xml:space="preserve"> Key Insight from Initial Survey</w:t>
      </w:r>
      <w:r>
        <w:rPr>
          <w:rFonts w:ascii="Times New Roman" w:eastAsia="Times New Roman" w:hAnsi="Times New Roman" w:cs="Times New Roman"/>
          <w:color w:val="000000"/>
        </w:rPr>
        <w:br/>
      </w:r>
      <w:r>
        <w:t xml:space="preserve">Survey responses from two financial institution employees indicate that system </w:t>
      </w:r>
      <w:r>
        <w:lastRenderedPageBreak/>
        <w:t>integration issues and security concerns are the most significant challenges, shaping the need for a secure and reliable access control system.</w:t>
      </w:r>
    </w:p>
    <w:p w14:paraId="2EAEDC3D" w14:textId="77777777" w:rsidR="00897F45" w:rsidRDefault="00D15E2D">
      <w:pPr>
        <w:pStyle w:val="Heading1"/>
      </w:pPr>
      <w:bookmarkStart w:id="13" w:name="_heading=h.c20qf84sxpkh" w:colFirst="0" w:colLast="0"/>
      <w:bookmarkEnd w:id="13"/>
      <w:r>
        <w:t>4. System Specification</w:t>
      </w:r>
    </w:p>
    <w:p w14:paraId="0543CBA8" w14:textId="77777777" w:rsidR="00897F45" w:rsidRDefault="00D15E2D">
      <w:pPr>
        <w:pStyle w:val="Heading3"/>
      </w:pPr>
      <w:bookmarkStart w:id="14" w:name="_heading=h.kqi1e3eujshi" w:colFirst="0" w:colLast="0"/>
      <w:bookmarkEnd w:id="14"/>
      <w:r>
        <w:t>4.1. User Personas &amp; Stories</w:t>
      </w:r>
    </w:p>
    <w:p w14:paraId="14E8A80D" w14:textId="77777777" w:rsidR="00897F45" w:rsidRDefault="00897F45"/>
    <w:p w14:paraId="3C83C128" w14:textId="77777777" w:rsidR="00897F45" w:rsidRDefault="00D15E2D">
      <w:pPr>
        <w:spacing w:line="240" w:lineRule="auto"/>
        <w:ind w:firstLine="720"/>
        <w:rPr>
          <w:b/>
          <w:bCs/>
        </w:rPr>
      </w:pPr>
      <w:r>
        <w:rPr>
          <w:b/>
          <w:bCs/>
        </w:rPr>
        <w:t>Persona 1: System Administrator</w:t>
      </w:r>
    </w:p>
    <w:p w14:paraId="2595EB7B" w14:textId="77777777" w:rsidR="00897F45" w:rsidRDefault="00D15E2D">
      <w:pPr>
        <w:numPr>
          <w:ilvl w:val="0"/>
          <w:numId w:val="5"/>
        </w:numPr>
        <w:spacing w:line="240" w:lineRule="auto"/>
        <w:ind w:left="1440"/>
        <w:rPr>
          <w:rFonts w:ascii="Times New Roman" w:eastAsia="Times New Roman" w:hAnsi="Times New Roman" w:cs="Times New Roman"/>
        </w:rPr>
      </w:pPr>
      <w:r>
        <w:rPr>
          <w:b/>
          <w:bCs/>
          <w:sz w:val="22"/>
          <w:szCs w:val="22"/>
        </w:rPr>
        <w:t>Name:</w:t>
      </w:r>
      <w:r>
        <w:t xml:space="preserve"> Josephine Peling</w:t>
      </w:r>
    </w:p>
    <w:p w14:paraId="0377A042" w14:textId="77777777" w:rsidR="00897F45" w:rsidRDefault="00D15E2D">
      <w:pPr>
        <w:numPr>
          <w:ilvl w:val="0"/>
          <w:numId w:val="5"/>
        </w:numPr>
        <w:spacing w:line="240" w:lineRule="auto"/>
        <w:ind w:left="1440"/>
        <w:rPr>
          <w:rFonts w:ascii="Times New Roman" w:eastAsia="Times New Roman" w:hAnsi="Times New Roman" w:cs="Times New Roman"/>
        </w:rPr>
      </w:pPr>
      <w:r>
        <w:rPr>
          <w:b/>
          <w:bCs/>
        </w:rPr>
        <w:t>Age:</w:t>
      </w:r>
      <w:r>
        <w:t xml:space="preserve"> 38</w:t>
      </w:r>
    </w:p>
    <w:p w14:paraId="1F4BBDE6" w14:textId="77777777" w:rsidR="00897F45" w:rsidRDefault="00D15E2D">
      <w:pPr>
        <w:numPr>
          <w:ilvl w:val="0"/>
          <w:numId w:val="5"/>
        </w:numPr>
        <w:spacing w:line="240" w:lineRule="auto"/>
        <w:ind w:left="1440"/>
        <w:rPr>
          <w:rFonts w:ascii="Times New Roman" w:eastAsia="Times New Roman" w:hAnsi="Times New Roman" w:cs="Times New Roman"/>
        </w:rPr>
      </w:pPr>
      <w:r>
        <w:rPr>
          <w:b/>
          <w:bCs/>
        </w:rPr>
        <w:t>Position:</w:t>
      </w:r>
      <w:r>
        <w:t xml:space="preserve"> IT/System Administrator at Philmen’s Credit Corporation</w:t>
      </w:r>
    </w:p>
    <w:p w14:paraId="37C0E3B1" w14:textId="77777777" w:rsidR="00897F45" w:rsidRDefault="00D15E2D">
      <w:pPr>
        <w:numPr>
          <w:ilvl w:val="0"/>
          <w:numId w:val="5"/>
        </w:numPr>
        <w:spacing w:line="240" w:lineRule="auto"/>
        <w:ind w:left="1440"/>
        <w:rPr>
          <w:rFonts w:ascii="Times New Roman" w:eastAsia="Times New Roman" w:hAnsi="Times New Roman" w:cs="Times New Roman"/>
        </w:rPr>
      </w:pPr>
      <w:r>
        <w:rPr>
          <w:b/>
          <w:bCs/>
        </w:rPr>
        <w:t>Background:</w:t>
      </w:r>
      <w:r>
        <w:t xml:space="preserve"> Responsible for managing system access, monitoring security, and ensuring system reliability. Experienced in handling employee accounts and resolving access-related issues.</w:t>
      </w:r>
    </w:p>
    <w:p w14:paraId="7DEBCD8C" w14:textId="77777777" w:rsidR="00897F45" w:rsidRDefault="00D15E2D">
      <w:pPr>
        <w:numPr>
          <w:ilvl w:val="0"/>
          <w:numId w:val="5"/>
        </w:numPr>
        <w:spacing w:line="240" w:lineRule="auto"/>
        <w:ind w:left="1440"/>
        <w:rPr>
          <w:rFonts w:ascii="Times New Roman" w:eastAsia="Times New Roman" w:hAnsi="Times New Roman" w:cs="Times New Roman"/>
        </w:rPr>
      </w:pPr>
      <w:r>
        <w:rPr>
          <w:b/>
          <w:bCs/>
        </w:rPr>
        <w:t>Goals:</w:t>
      </w:r>
      <w:r>
        <w:t xml:space="preserve"> Maintain secure access, prevent unauthorized login attempts, and monitor system activity.</w:t>
      </w:r>
    </w:p>
    <w:p w14:paraId="5A39624D" w14:textId="77777777" w:rsidR="00897F45" w:rsidRDefault="00D15E2D">
      <w:pPr>
        <w:numPr>
          <w:ilvl w:val="0"/>
          <w:numId w:val="5"/>
        </w:numPr>
        <w:spacing w:line="240" w:lineRule="auto"/>
        <w:ind w:left="1440"/>
        <w:rPr>
          <w:rFonts w:ascii="Times New Roman" w:eastAsia="Times New Roman" w:hAnsi="Times New Roman" w:cs="Times New Roman"/>
        </w:rPr>
      </w:pPr>
      <w:r>
        <w:rPr>
          <w:b/>
          <w:bCs/>
        </w:rPr>
        <w:t>Challenges:</w:t>
      </w:r>
      <w:r>
        <w:t xml:space="preserve"> Detecting security threats, managing multiple user accounts, and responding quickly to access issues.</w:t>
      </w:r>
    </w:p>
    <w:p w14:paraId="667D1A48" w14:textId="77777777" w:rsidR="00897F45" w:rsidRDefault="00897F45">
      <w:pPr>
        <w:spacing w:line="240" w:lineRule="auto"/>
      </w:pPr>
    </w:p>
    <w:p w14:paraId="68663517" w14:textId="77777777" w:rsidR="00897F45" w:rsidRDefault="00897F45">
      <w:pPr>
        <w:spacing w:line="240" w:lineRule="auto"/>
      </w:pPr>
    </w:p>
    <w:p w14:paraId="340F93A4" w14:textId="77777777" w:rsidR="00897F45" w:rsidRDefault="00D15E2D">
      <w:pPr>
        <w:spacing w:line="240" w:lineRule="auto"/>
        <w:ind w:left="720"/>
        <w:rPr>
          <w:b/>
          <w:bCs/>
        </w:rPr>
      </w:pPr>
      <w:r>
        <w:rPr>
          <w:b/>
          <w:bCs/>
        </w:rPr>
        <w:t>Persona 2: Employee User</w:t>
      </w:r>
    </w:p>
    <w:p w14:paraId="549FBDB7" w14:textId="77777777" w:rsidR="00897F45" w:rsidRDefault="00D15E2D">
      <w:pPr>
        <w:numPr>
          <w:ilvl w:val="0"/>
          <w:numId w:val="1"/>
        </w:numPr>
        <w:spacing w:line="240" w:lineRule="auto"/>
        <w:ind w:left="1440"/>
      </w:pPr>
      <w:r>
        <w:rPr>
          <w:b/>
          <w:bCs/>
        </w:rPr>
        <w:t>Name:</w:t>
      </w:r>
      <w:r>
        <w:t xml:space="preserve"> Dante Bustamante</w:t>
      </w:r>
    </w:p>
    <w:p w14:paraId="0F3DE5BB" w14:textId="77777777" w:rsidR="00897F45" w:rsidRDefault="00D15E2D">
      <w:pPr>
        <w:numPr>
          <w:ilvl w:val="0"/>
          <w:numId w:val="1"/>
        </w:numPr>
        <w:spacing w:line="240" w:lineRule="auto"/>
        <w:ind w:left="1440"/>
      </w:pPr>
      <w:r>
        <w:rPr>
          <w:b/>
          <w:bCs/>
        </w:rPr>
        <w:t>Age:</w:t>
      </w:r>
      <w:r>
        <w:t xml:space="preserve"> 28</w:t>
      </w:r>
    </w:p>
    <w:p w14:paraId="54A2FF04" w14:textId="77777777" w:rsidR="00897F45" w:rsidRDefault="00D15E2D">
      <w:pPr>
        <w:numPr>
          <w:ilvl w:val="0"/>
          <w:numId w:val="1"/>
        </w:numPr>
        <w:spacing w:line="240" w:lineRule="auto"/>
        <w:ind w:left="1440"/>
      </w:pPr>
      <w:r>
        <w:rPr>
          <w:b/>
          <w:bCs/>
        </w:rPr>
        <w:t>Position:</w:t>
      </w:r>
      <w:r>
        <w:t xml:space="preserve"> Customer Service Staff</w:t>
      </w:r>
    </w:p>
    <w:p w14:paraId="0C1E0C41" w14:textId="77777777" w:rsidR="00897F45" w:rsidRDefault="00D15E2D">
      <w:pPr>
        <w:numPr>
          <w:ilvl w:val="0"/>
          <w:numId w:val="1"/>
        </w:numPr>
        <w:spacing w:line="240" w:lineRule="auto"/>
        <w:ind w:left="1440"/>
      </w:pPr>
      <w:r>
        <w:rPr>
          <w:b/>
          <w:bCs/>
        </w:rPr>
        <w:t>Background:</w:t>
      </w:r>
      <w:r>
        <w:t xml:space="preserve"> Uses the system daily to access work-related tools and information. Has basic technical skills and depends on smooth system access during office hours.</w:t>
      </w:r>
    </w:p>
    <w:p w14:paraId="77C8DE3F" w14:textId="77777777" w:rsidR="00897F45" w:rsidRDefault="00D15E2D">
      <w:pPr>
        <w:numPr>
          <w:ilvl w:val="0"/>
          <w:numId w:val="1"/>
        </w:numPr>
        <w:spacing w:line="240" w:lineRule="auto"/>
        <w:ind w:left="1440"/>
      </w:pPr>
      <w:r>
        <w:rPr>
          <w:b/>
          <w:bCs/>
        </w:rPr>
        <w:t>Goals:</w:t>
      </w:r>
      <w:r>
        <w:t xml:space="preserve"> Log in quickly, recover forgotten passwords easily, and access features based on assigned roles.</w:t>
      </w:r>
    </w:p>
    <w:p w14:paraId="7002FF69" w14:textId="77777777" w:rsidR="00897F45" w:rsidRDefault="00D15E2D">
      <w:pPr>
        <w:numPr>
          <w:ilvl w:val="0"/>
          <w:numId w:val="1"/>
        </w:numPr>
        <w:spacing w:line="240" w:lineRule="auto"/>
        <w:ind w:left="1440"/>
      </w:pPr>
      <w:r>
        <w:rPr>
          <w:b/>
          <w:bCs/>
        </w:rPr>
        <w:t>Challenges:</w:t>
      </w:r>
      <w:r>
        <w:t xml:space="preserve"> Forgotten passwords, occasional login errors, and delays caused by system access issues.</w:t>
      </w:r>
    </w:p>
    <w:p w14:paraId="3E0D47F8" w14:textId="77777777" w:rsidR="00897F45" w:rsidRDefault="00897F45">
      <w:pPr>
        <w:spacing w:line="240" w:lineRule="auto"/>
      </w:pPr>
    </w:p>
    <w:p w14:paraId="1E8ED36E" w14:textId="77777777" w:rsidR="00897F45" w:rsidRDefault="00897F45">
      <w:pPr>
        <w:spacing w:line="240" w:lineRule="auto"/>
      </w:pPr>
    </w:p>
    <w:p w14:paraId="6851F0BC" w14:textId="77777777" w:rsidR="00897F45" w:rsidRDefault="00D15E2D">
      <w:pPr>
        <w:pStyle w:val="Heading4"/>
        <w:keepNext w:val="0"/>
        <w:keepLines w:val="0"/>
        <w:spacing w:before="0" w:after="0" w:line="240" w:lineRule="auto"/>
        <w:ind w:left="720"/>
        <w:rPr>
          <w:b/>
          <w:bCs/>
          <w:color w:val="000000"/>
        </w:rPr>
      </w:pPr>
      <w:bookmarkStart w:id="15" w:name="_heading=h.m0ch96ey35up" w:colFirst="0" w:colLast="0"/>
      <w:bookmarkEnd w:id="15"/>
      <w:r>
        <w:rPr>
          <w:b/>
          <w:bCs/>
          <w:color w:val="000000"/>
        </w:rPr>
        <w:t>User Stories</w:t>
      </w:r>
    </w:p>
    <w:p w14:paraId="2A8D4AF8" w14:textId="77777777" w:rsidR="00897F45" w:rsidRDefault="00D15E2D">
      <w:pPr>
        <w:numPr>
          <w:ilvl w:val="0"/>
          <w:numId w:val="4"/>
        </w:numPr>
        <w:spacing w:line="240" w:lineRule="auto"/>
      </w:pPr>
      <w:r>
        <w:t>As an Administrator, I want to manage user accounts, so that I can control system access and maintain security.</w:t>
      </w:r>
    </w:p>
    <w:p w14:paraId="0981CA70" w14:textId="77777777" w:rsidR="00897F45" w:rsidRDefault="00D15E2D">
      <w:pPr>
        <w:numPr>
          <w:ilvl w:val="0"/>
          <w:numId w:val="4"/>
        </w:numPr>
        <w:spacing w:line="240" w:lineRule="auto"/>
      </w:pPr>
      <w:r>
        <w:t>As an Administrator, I want to monitor login activity, so that I can identify unauthorized access attempts.</w:t>
      </w:r>
    </w:p>
    <w:p w14:paraId="533FE2F5" w14:textId="77777777" w:rsidR="00897F45" w:rsidRDefault="00D15E2D">
      <w:pPr>
        <w:numPr>
          <w:ilvl w:val="0"/>
          <w:numId w:val="4"/>
        </w:numPr>
        <w:spacing w:line="240" w:lineRule="auto"/>
      </w:pPr>
      <w:r>
        <w:t>As an Employee, I want to log in using secure credentials, so that I can access my work dashboard efficiently.</w:t>
      </w:r>
    </w:p>
    <w:p w14:paraId="54F2BAA7" w14:textId="77777777" w:rsidR="00897F45" w:rsidRDefault="00D15E2D">
      <w:pPr>
        <w:numPr>
          <w:ilvl w:val="0"/>
          <w:numId w:val="4"/>
        </w:numPr>
        <w:spacing w:line="240" w:lineRule="auto"/>
      </w:pPr>
      <w:r>
        <w:t>As an Employee, I want to reset my password easily, so that I can continue working without delays.</w:t>
      </w:r>
    </w:p>
    <w:p w14:paraId="7EEF76D9" w14:textId="77777777" w:rsidR="00897F45" w:rsidRDefault="00D15E2D">
      <w:pPr>
        <w:numPr>
          <w:ilvl w:val="0"/>
          <w:numId w:val="4"/>
        </w:numPr>
        <w:spacing w:line="240" w:lineRule="auto"/>
      </w:pPr>
      <w:r>
        <w:t>As an Employee, I want to verify my email during registration, so that my account is secure and properly activated.</w:t>
      </w:r>
    </w:p>
    <w:p w14:paraId="43AF6F66" w14:textId="77777777" w:rsidR="00897F45" w:rsidRDefault="00D15E2D">
      <w:pPr>
        <w:pStyle w:val="Heading3"/>
        <w:rPr>
          <w:rFonts w:ascii="Times New Roman" w:eastAsia="Times New Roman" w:hAnsi="Times New Roman" w:cs="Times New Roman"/>
          <w:b w:val="0"/>
          <w:bCs w:val="0"/>
          <w:color w:val="000000"/>
        </w:rPr>
      </w:pPr>
      <w:bookmarkStart w:id="16" w:name="_heading=h.ixiu3pavaixk" w:colFirst="0" w:colLast="0"/>
      <w:bookmarkEnd w:id="16"/>
      <w:r>
        <w:lastRenderedPageBreak/>
        <w:t>4.2. Functional Requirements</w:t>
      </w:r>
    </w:p>
    <w:tbl>
      <w:tblPr>
        <w:tblStyle w:val="a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
        <w:gridCol w:w="1905"/>
        <w:gridCol w:w="6540"/>
      </w:tblGrid>
      <w:tr w:rsidR="00897F45" w14:paraId="76A797ED" w14:textId="77777777">
        <w:trPr>
          <w:tblHeader/>
        </w:trPr>
        <w:tc>
          <w:tcPr>
            <w:tcW w:w="555" w:type="dxa"/>
            <w:vAlign w:val="center"/>
          </w:tcPr>
          <w:p w14:paraId="3C516C9A" w14:textId="77777777" w:rsidR="00897F45" w:rsidRDefault="00D15E2D">
            <w:pPr>
              <w:rPr>
                <w:b/>
                <w:bCs/>
              </w:rPr>
            </w:pPr>
            <w:r>
              <w:rPr>
                <w:b/>
                <w:bCs/>
              </w:rPr>
              <w:t>ID</w:t>
            </w:r>
          </w:p>
        </w:tc>
        <w:tc>
          <w:tcPr>
            <w:tcW w:w="1905" w:type="dxa"/>
            <w:vAlign w:val="center"/>
          </w:tcPr>
          <w:p w14:paraId="1AC033E7" w14:textId="77777777" w:rsidR="00897F45" w:rsidRDefault="00D15E2D">
            <w:pPr>
              <w:rPr>
                <w:b/>
                <w:bCs/>
              </w:rPr>
            </w:pPr>
            <w:r>
              <w:rPr>
                <w:b/>
                <w:bCs/>
              </w:rPr>
              <w:t>Feature / Module</w:t>
            </w:r>
          </w:p>
        </w:tc>
        <w:tc>
          <w:tcPr>
            <w:tcW w:w="6540" w:type="dxa"/>
            <w:vAlign w:val="center"/>
          </w:tcPr>
          <w:p w14:paraId="5A93E43B" w14:textId="77777777" w:rsidR="00897F45" w:rsidRDefault="00D15E2D">
            <w:pPr>
              <w:rPr>
                <w:b/>
                <w:bCs/>
              </w:rPr>
            </w:pPr>
            <w:r>
              <w:rPr>
                <w:b/>
                <w:bCs/>
              </w:rPr>
              <w:t>Description</w:t>
            </w:r>
          </w:p>
        </w:tc>
      </w:tr>
      <w:tr w:rsidR="00897F45" w14:paraId="222F2B9E" w14:textId="77777777">
        <w:tc>
          <w:tcPr>
            <w:tcW w:w="555" w:type="dxa"/>
            <w:vAlign w:val="center"/>
          </w:tcPr>
          <w:p w14:paraId="167C5FE7" w14:textId="77777777" w:rsidR="00897F45" w:rsidRDefault="00D15E2D">
            <w:r>
              <w:rPr>
                <w:b/>
                <w:bCs/>
              </w:rPr>
              <w:t>FR-1</w:t>
            </w:r>
          </w:p>
        </w:tc>
        <w:tc>
          <w:tcPr>
            <w:tcW w:w="1905" w:type="dxa"/>
            <w:vAlign w:val="center"/>
          </w:tcPr>
          <w:p w14:paraId="3C77DDAF" w14:textId="77777777" w:rsidR="00897F45" w:rsidRDefault="00D15E2D">
            <w:r>
              <w:rPr>
                <w:b/>
                <w:bCs/>
              </w:rPr>
              <w:t>User Authentication</w:t>
            </w:r>
          </w:p>
        </w:tc>
        <w:tc>
          <w:tcPr>
            <w:tcW w:w="6540" w:type="dxa"/>
            <w:vAlign w:val="center"/>
          </w:tcPr>
          <w:p w14:paraId="5D806853" w14:textId="77777777" w:rsidR="00897F45" w:rsidRDefault="00D15E2D">
            <w:r>
              <w:t>The system shall allow users to register and log in securely.</w:t>
            </w:r>
          </w:p>
        </w:tc>
      </w:tr>
      <w:tr w:rsidR="00897F45" w14:paraId="629EE942" w14:textId="77777777">
        <w:tc>
          <w:tcPr>
            <w:tcW w:w="555" w:type="dxa"/>
            <w:vAlign w:val="center"/>
          </w:tcPr>
          <w:p w14:paraId="06A922B8" w14:textId="77777777" w:rsidR="00897F45" w:rsidRDefault="00D15E2D">
            <w:r>
              <w:rPr>
                <w:b/>
                <w:bCs/>
              </w:rPr>
              <w:t>FR-2</w:t>
            </w:r>
          </w:p>
        </w:tc>
        <w:tc>
          <w:tcPr>
            <w:tcW w:w="1905" w:type="dxa"/>
            <w:vAlign w:val="center"/>
          </w:tcPr>
          <w:p w14:paraId="21A5A9EA" w14:textId="77777777" w:rsidR="00897F45" w:rsidRDefault="00D15E2D">
            <w:pPr>
              <w:rPr>
                <w:b/>
                <w:bCs/>
              </w:rPr>
            </w:pPr>
            <w:r>
              <w:rPr>
                <w:b/>
                <w:bCs/>
              </w:rPr>
              <w:t>Role-Based Access</w:t>
            </w:r>
          </w:p>
        </w:tc>
        <w:tc>
          <w:tcPr>
            <w:tcW w:w="6540" w:type="dxa"/>
            <w:vAlign w:val="center"/>
          </w:tcPr>
          <w:p w14:paraId="6B742AE8" w14:textId="77777777" w:rsidR="00897F45" w:rsidRDefault="00D15E2D">
            <w:r>
              <w:t>The system shall redirect users to dashboards based on their assigned role.</w:t>
            </w:r>
          </w:p>
        </w:tc>
      </w:tr>
      <w:tr w:rsidR="00897F45" w14:paraId="3788B44D" w14:textId="77777777">
        <w:tc>
          <w:tcPr>
            <w:tcW w:w="555" w:type="dxa"/>
            <w:vAlign w:val="center"/>
          </w:tcPr>
          <w:p w14:paraId="0567873C" w14:textId="77777777" w:rsidR="00897F45" w:rsidRDefault="00D15E2D">
            <w:r>
              <w:rPr>
                <w:b/>
                <w:bCs/>
              </w:rPr>
              <w:t>FR-3</w:t>
            </w:r>
          </w:p>
        </w:tc>
        <w:tc>
          <w:tcPr>
            <w:tcW w:w="1905" w:type="dxa"/>
            <w:vAlign w:val="center"/>
          </w:tcPr>
          <w:p w14:paraId="6FBBBEBE" w14:textId="77777777" w:rsidR="00897F45" w:rsidRDefault="00D15E2D">
            <w:r>
              <w:rPr>
                <w:b/>
                <w:bCs/>
              </w:rPr>
              <w:t>Registration</w:t>
            </w:r>
          </w:p>
        </w:tc>
        <w:tc>
          <w:tcPr>
            <w:tcW w:w="6540" w:type="dxa"/>
            <w:vAlign w:val="center"/>
          </w:tcPr>
          <w:p w14:paraId="109176D6" w14:textId="77777777" w:rsidR="00897F45" w:rsidRDefault="00D15E2D">
            <w:r>
              <w:t>The system shall enable new users to create accounts.</w:t>
            </w:r>
          </w:p>
        </w:tc>
      </w:tr>
      <w:tr w:rsidR="00897F45" w14:paraId="1ACCE78D" w14:textId="77777777">
        <w:tc>
          <w:tcPr>
            <w:tcW w:w="555" w:type="dxa"/>
            <w:vAlign w:val="center"/>
          </w:tcPr>
          <w:p w14:paraId="1279CF88" w14:textId="77777777" w:rsidR="00897F45" w:rsidRDefault="00D15E2D">
            <w:pPr>
              <w:rPr>
                <w:b/>
                <w:bCs/>
              </w:rPr>
            </w:pPr>
            <w:r>
              <w:rPr>
                <w:b/>
                <w:bCs/>
              </w:rPr>
              <w:t>FR-4</w:t>
            </w:r>
          </w:p>
        </w:tc>
        <w:tc>
          <w:tcPr>
            <w:tcW w:w="1905" w:type="dxa"/>
            <w:vAlign w:val="center"/>
          </w:tcPr>
          <w:p w14:paraId="661B5AE9" w14:textId="77777777" w:rsidR="00897F45" w:rsidRDefault="00D15E2D">
            <w:pPr>
              <w:rPr>
                <w:b/>
                <w:bCs/>
              </w:rPr>
            </w:pPr>
            <w:r>
              <w:rPr>
                <w:b/>
                <w:bCs/>
              </w:rPr>
              <w:t>Email Verification</w:t>
            </w:r>
          </w:p>
        </w:tc>
        <w:tc>
          <w:tcPr>
            <w:tcW w:w="6540" w:type="dxa"/>
            <w:vAlign w:val="center"/>
          </w:tcPr>
          <w:p w14:paraId="427B99ED" w14:textId="77777777" w:rsidR="00897F45" w:rsidRDefault="00D15E2D">
            <w:r>
              <w:t>Accounts shall require verified emails to activate fully.</w:t>
            </w:r>
          </w:p>
        </w:tc>
      </w:tr>
      <w:tr w:rsidR="00897F45" w14:paraId="5DE5548C" w14:textId="77777777">
        <w:tc>
          <w:tcPr>
            <w:tcW w:w="555" w:type="dxa"/>
            <w:vAlign w:val="center"/>
          </w:tcPr>
          <w:p w14:paraId="41DBC684" w14:textId="77777777" w:rsidR="00897F45" w:rsidRDefault="00D15E2D">
            <w:pPr>
              <w:rPr>
                <w:b/>
                <w:bCs/>
              </w:rPr>
            </w:pPr>
            <w:r>
              <w:rPr>
                <w:b/>
                <w:bCs/>
              </w:rPr>
              <w:t>FR-5</w:t>
            </w:r>
          </w:p>
        </w:tc>
        <w:tc>
          <w:tcPr>
            <w:tcW w:w="1905" w:type="dxa"/>
            <w:vAlign w:val="center"/>
          </w:tcPr>
          <w:p w14:paraId="275B9BEF" w14:textId="77777777" w:rsidR="00897F45" w:rsidRDefault="00D15E2D">
            <w:pPr>
              <w:rPr>
                <w:b/>
                <w:bCs/>
              </w:rPr>
            </w:pPr>
            <w:r>
              <w:rPr>
                <w:b/>
                <w:bCs/>
              </w:rPr>
              <w:t>Password Reset</w:t>
            </w:r>
          </w:p>
        </w:tc>
        <w:tc>
          <w:tcPr>
            <w:tcW w:w="6540" w:type="dxa"/>
            <w:vAlign w:val="center"/>
          </w:tcPr>
          <w:p w14:paraId="0079DB79" w14:textId="77777777" w:rsidR="00897F45" w:rsidRDefault="00D15E2D">
            <w:r>
              <w:t>Users shall be able to recover forgotten passwords securely.</w:t>
            </w:r>
          </w:p>
        </w:tc>
      </w:tr>
      <w:tr w:rsidR="00897F45" w14:paraId="2C46E55D" w14:textId="77777777">
        <w:tc>
          <w:tcPr>
            <w:tcW w:w="555" w:type="dxa"/>
            <w:vAlign w:val="center"/>
          </w:tcPr>
          <w:p w14:paraId="41E9636A" w14:textId="77777777" w:rsidR="00897F45" w:rsidRDefault="00D15E2D">
            <w:pPr>
              <w:rPr>
                <w:b/>
                <w:bCs/>
              </w:rPr>
            </w:pPr>
            <w:r>
              <w:rPr>
                <w:b/>
                <w:bCs/>
              </w:rPr>
              <w:t>FR-6</w:t>
            </w:r>
          </w:p>
        </w:tc>
        <w:tc>
          <w:tcPr>
            <w:tcW w:w="1905" w:type="dxa"/>
            <w:vAlign w:val="center"/>
          </w:tcPr>
          <w:p w14:paraId="3197B5AC" w14:textId="77777777" w:rsidR="00897F45" w:rsidRDefault="00D15E2D">
            <w:pPr>
              <w:rPr>
                <w:b/>
                <w:bCs/>
              </w:rPr>
            </w:pPr>
            <w:r>
              <w:rPr>
                <w:b/>
                <w:bCs/>
              </w:rPr>
              <w:t>Session Management</w:t>
            </w:r>
          </w:p>
        </w:tc>
        <w:tc>
          <w:tcPr>
            <w:tcW w:w="6540" w:type="dxa"/>
            <w:vAlign w:val="center"/>
          </w:tcPr>
          <w:p w14:paraId="24214AFF" w14:textId="77777777" w:rsidR="00897F45" w:rsidRDefault="00D15E2D">
            <w:r>
              <w:t>The system shall maintain secure user sessions and allow proper logout.</w:t>
            </w:r>
          </w:p>
        </w:tc>
      </w:tr>
    </w:tbl>
    <w:p w14:paraId="36D9FAA0" w14:textId="77777777" w:rsidR="00897F45" w:rsidRDefault="00897F45">
      <w:pPr>
        <w:pStyle w:val="Heading3"/>
      </w:pPr>
      <w:bookmarkStart w:id="17" w:name="_heading=h.34ghv6lq3tr4" w:colFirst="0" w:colLast="0"/>
      <w:bookmarkEnd w:id="17"/>
    </w:p>
    <w:p w14:paraId="63709DCC" w14:textId="77777777" w:rsidR="00897F45" w:rsidRDefault="00D15E2D">
      <w:pPr>
        <w:pStyle w:val="Heading3"/>
        <w:rPr>
          <w:rFonts w:ascii="Times New Roman" w:eastAsia="Times New Roman" w:hAnsi="Times New Roman" w:cs="Times New Roman"/>
          <w:b w:val="0"/>
          <w:bCs w:val="0"/>
          <w:color w:val="000000"/>
        </w:rPr>
      </w:pPr>
      <w:bookmarkStart w:id="18" w:name="_heading=h.9e7om96o5bs3" w:colFirst="0" w:colLast="0"/>
      <w:bookmarkEnd w:id="18"/>
      <w:r>
        <w:t>4.3. Non-Functional Requirements (NFRs)</w:t>
      </w:r>
    </w:p>
    <w:tbl>
      <w:tblPr>
        <w:tblStyle w:val="ad"/>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3"/>
        <w:gridCol w:w="7633"/>
      </w:tblGrid>
      <w:tr w:rsidR="00897F45" w14:paraId="40204B53" w14:textId="77777777">
        <w:trPr>
          <w:tblHeader/>
        </w:trPr>
        <w:tc>
          <w:tcPr>
            <w:tcW w:w="1383" w:type="dxa"/>
            <w:vAlign w:val="center"/>
          </w:tcPr>
          <w:p w14:paraId="7262747F" w14:textId="77777777" w:rsidR="00897F45" w:rsidRDefault="00D15E2D">
            <w:pPr>
              <w:rPr>
                <w:b/>
                <w:bCs/>
              </w:rPr>
            </w:pPr>
            <w:r>
              <w:rPr>
                <w:b/>
                <w:bCs/>
              </w:rPr>
              <w:t>Category</w:t>
            </w:r>
          </w:p>
        </w:tc>
        <w:tc>
          <w:tcPr>
            <w:tcW w:w="7633" w:type="dxa"/>
            <w:vAlign w:val="center"/>
          </w:tcPr>
          <w:p w14:paraId="461C20BA" w14:textId="77777777" w:rsidR="00897F45" w:rsidRDefault="00D15E2D">
            <w:pPr>
              <w:rPr>
                <w:b/>
                <w:bCs/>
              </w:rPr>
            </w:pPr>
            <w:r>
              <w:rPr>
                <w:b/>
                <w:bCs/>
              </w:rPr>
              <w:t>Requirement</w:t>
            </w:r>
          </w:p>
        </w:tc>
      </w:tr>
      <w:tr w:rsidR="00897F45" w14:paraId="0E291C89" w14:textId="77777777">
        <w:tc>
          <w:tcPr>
            <w:tcW w:w="1383" w:type="dxa"/>
            <w:vAlign w:val="center"/>
          </w:tcPr>
          <w:p w14:paraId="31F67B21" w14:textId="77777777" w:rsidR="00897F45" w:rsidRDefault="00D15E2D">
            <w:r>
              <w:rPr>
                <w:b/>
                <w:bCs/>
              </w:rPr>
              <w:t>Performance</w:t>
            </w:r>
          </w:p>
        </w:tc>
        <w:tc>
          <w:tcPr>
            <w:tcW w:w="7633" w:type="dxa"/>
            <w:vAlign w:val="center"/>
          </w:tcPr>
          <w:p w14:paraId="57DE81DF" w14:textId="77777777" w:rsidR="00897F45" w:rsidRDefault="00D15E2D">
            <w:r>
              <w:t xml:space="preserve">• The system shall process login requests within 2 seconds. </w:t>
            </w:r>
            <w:r>
              <w:br/>
              <w:t>• Role-based dashboard loading shall complete within 3 seconds.</w:t>
            </w:r>
          </w:p>
        </w:tc>
      </w:tr>
      <w:tr w:rsidR="00897F45" w14:paraId="7E2BEC79" w14:textId="77777777">
        <w:tc>
          <w:tcPr>
            <w:tcW w:w="1383" w:type="dxa"/>
            <w:vAlign w:val="center"/>
          </w:tcPr>
          <w:p w14:paraId="5A38630C" w14:textId="77777777" w:rsidR="00897F45" w:rsidRDefault="00D15E2D">
            <w:r>
              <w:rPr>
                <w:b/>
                <w:bCs/>
              </w:rPr>
              <w:t>Usability</w:t>
            </w:r>
          </w:p>
        </w:tc>
        <w:tc>
          <w:tcPr>
            <w:tcW w:w="7633" w:type="dxa"/>
            <w:vAlign w:val="center"/>
          </w:tcPr>
          <w:p w14:paraId="403CB4CD" w14:textId="77777777" w:rsidR="00897F45" w:rsidRDefault="00D15E2D">
            <w:r>
              <w:t>• The system shall be intuitive for employees and administrators to use with less than 15 minutes of training.</w:t>
            </w:r>
          </w:p>
          <w:p w14:paraId="73F0F675" w14:textId="77777777" w:rsidR="00897F45" w:rsidRDefault="00D15E2D">
            <w:r>
              <w:t>• Error messages shall be clear and provide guidance for corrective action.</w:t>
            </w:r>
          </w:p>
        </w:tc>
      </w:tr>
      <w:tr w:rsidR="00897F45" w14:paraId="61C88CA4" w14:textId="77777777">
        <w:tc>
          <w:tcPr>
            <w:tcW w:w="1383" w:type="dxa"/>
            <w:vAlign w:val="center"/>
          </w:tcPr>
          <w:p w14:paraId="761BD577" w14:textId="77777777" w:rsidR="00897F45" w:rsidRDefault="00D15E2D">
            <w:r>
              <w:rPr>
                <w:b/>
                <w:bCs/>
              </w:rPr>
              <w:t>Reliability</w:t>
            </w:r>
          </w:p>
        </w:tc>
        <w:tc>
          <w:tcPr>
            <w:tcW w:w="7633" w:type="dxa"/>
            <w:vAlign w:val="center"/>
          </w:tcPr>
          <w:p w14:paraId="24D92BA5" w14:textId="77777777" w:rsidR="00897F45" w:rsidRDefault="00D15E2D">
            <w:r>
              <w:t>• The system shall have 99.9% uptime during business hours.</w:t>
            </w:r>
          </w:p>
          <w:p w14:paraId="3A6C24B2" w14:textId="77777777" w:rsidR="00897F45" w:rsidRDefault="00D15E2D">
            <w:r>
              <w:t>• Automated backups shall be performed daily to prevent data loss.</w:t>
            </w:r>
          </w:p>
        </w:tc>
      </w:tr>
      <w:tr w:rsidR="00897F45" w14:paraId="285160E4" w14:textId="77777777">
        <w:tc>
          <w:tcPr>
            <w:tcW w:w="1383" w:type="dxa"/>
            <w:vAlign w:val="center"/>
          </w:tcPr>
          <w:p w14:paraId="65C85075" w14:textId="77777777" w:rsidR="00897F45" w:rsidRDefault="00D15E2D">
            <w:r>
              <w:rPr>
                <w:b/>
                <w:bCs/>
              </w:rPr>
              <w:t>Security</w:t>
            </w:r>
          </w:p>
        </w:tc>
        <w:tc>
          <w:tcPr>
            <w:tcW w:w="7633" w:type="dxa"/>
            <w:vAlign w:val="center"/>
          </w:tcPr>
          <w:p w14:paraId="50C39363" w14:textId="77777777" w:rsidR="00897F45" w:rsidRDefault="00D15E2D">
            <w:r>
              <w:t>• All user credentials shall be hashed and stored securely.</w:t>
            </w:r>
          </w:p>
          <w:p w14:paraId="79FA129B" w14:textId="77777777" w:rsidR="00897F45" w:rsidRDefault="00D15E2D">
            <w:r>
              <w:t>• Data transmitted between the client and server shall be encrypted using HTTPS.</w:t>
            </w:r>
          </w:p>
          <w:p w14:paraId="09A8B5C1" w14:textId="77777777" w:rsidR="00897F45" w:rsidRDefault="00D15E2D">
            <w:r>
              <w:t>• Role-based access control shall restrict users to only permitted features.</w:t>
            </w:r>
          </w:p>
        </w:tc>
      </w:tr>
    </w:tbl>
    <w:p w14:paraId="4F6D2E89" w14:textId="77777777" w:rsidR="00D169C8" w:rsidRDefault="00D169C8">
      <w:pPr>
        <w:pStyle w:val="Heading3"/>
      </w:pPr>
      <w:bookmarkStart w:id="19" w:name="_heading=h.lvhrwrsny5uc" w:colFirst="0" w:colLast="0"/>
      <w:bookmarkEnd w:id="19"/>
    </w:p>
    <w:p w14:paraId="406CEF58" w14:textId="77777777" w:rsidR="001B00DE" w:rsidRDefault="001B00DE" w:rsidP="001B00DE"/>
    <w:p w14:paraId="23FA627C" w14:textId="77777777" w:rsidR="001B00DE" w:rsidRDefault="001B00DE" w:rsidP="001B00DE"/>
    <w:p w14:paraId="55F33440" w14:textId="77777777" w:rsidR="001B00DE" w:rsidRDefault="001B00DE" w:rsidP="001B00DE"/>
    <w:p w14:paraId="1E632D5D" w14:textId="77777777" w:rsidR="001B00DE" w:rsidRDefault="001B00DE" w:rsidP="001B00DE"/>
    <w:p w14:paraId="10F61208" w14:textId="77777777" w:rsidR="001B00DE" w:rsidRDefault="001B00DE" w:rsidP="001B00DE"/>
    <w:p w14:paraId="6837C360" w14:textId="77777777" w:rsidR="001B00DE" w:rsidRDefault="001B00DE" w:rsidP="001B00DE"/>
    <w:p w14:paraId="009C2122" w14:textId="77777777" w:rsidR="001B00DE" w:rsidRDefault="001B00DE" w:rsidP="001B00DE"/>
    <w:p w14:paraId="6FC160D4" w14:textId="77777777" w:rsidR="001B00DE" w:rsidRPr="001B00DE" w:rsidRDefault="001B00DE" w:rsidP="001B00DE"/>
    <w:p w14:paraId="54FED202" w14:textId="68C26E74" w:rsidR="00897F45" w:rsidRDefault="00D15E2D">
      <w:pPr>
        <w:pStyle w:val="Heading3"/>
      </w:pPr>
      <w:r>
        <w:lastRenderedPageBreak/>
        <w:t>4.4. System Architecture &amp; Design</w:t>
      </w:r>
    </w:p>
    <w:p w14:paraId="4ECB85FF" w14:textId="37D9DF4A" w:rsidR="00897F45" w:rsidRDefault="00D15E2D">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i/>
          <w:iCs/>
          <w:color w:val="000000"/>
        </w:rPr>
        <w:t>.</w:t>
      </w:r>
    </w:p>
    <w:p w14:paraId="583F12C4" w14:textId="0AD2BF91" w:rsidR="00D169C8" w:rsidRDefault="00D15E2D">
      <w:pPr>
        <w:numPr>
          <w:ilvl w:val="0"/>
          <w:numId w:val="14"/>
        </w:numPr>
        <w:spacing w:before="280" w:line="240" w:lineRule="auto"/>
      </w:pPr>
      <w:r>
        <w:rPr>
          <w:b/>
          <w:bCs/>
        </w:rPr>
        <w:t>4.4.1. Use Case Diagram:</w:t>
      </w:r>
      <w:r>
        <w:t xml:space="preserve"> </w:t>
      </w:r>
    </w:p>
    <w:p w14:paraId="4AB255E3" w14:textId="643510B1" w:rsidR="00D169C8" w:rsidRDefault="00362D08" w:rsidP="00D169C8">
      <w:pPr>
        <w:spacing w:before="280" w:line="240" w:lineRule="auto"/>
        <w:ind w:left="720"/>
      </w:pPr>
      <w:r w:rsidRPr="00362D08">
        <w:drawing>
          <wp:anchor distT="0" distB="0" distL="114300" distR="114300" simplePos="0" relativeHeight="251663360" behindDoc="0" locked="0" layoutInCell="1" allowOverlap="1" wp14:anchorId="6647D1DB" wp14:editId="1BD75E38">
            <wp:simplePos x="0" y="0"/>
            <wp:positionH relativeFrom="column">
              <wp:posOffset>99060</wp:posOffset>
            </wp:positionH>
            <wp:positionV relativeFrom="paragraph">
              <wp:posOffset>0</wp:posOffset>
            </wp:positionV>
            <wp:extent cx="5731510" cy="2968625"/>
            <wp:effectExtent l="0" t="0" r="2540" b="3175"/>
            <wp:wrapTopAndBottom/>
            <wp:docPr id="22452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24307"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2968625"/>
                    </a:xfrm>
                    <a:prstGeom prst="rect">
                      <a:avLst/>
                    </a:prstGeom>
                  </pic:spPr>
                </pic:pic>
              </a:graphicData>
            </a:graphic>
          </wp:anchor>
        </w:drawing>
      </w:r>
    </w:p>
    <w:p w14:paraId="3DFA47C3" w14:textId="54126C35" w:rsidR="004F3DC3" w:rsidRPr="004F3DC3" w:rsidRDefault="004F3DC3">
      <w:pPr>
        <w:numPr>
          <w:ilvl w:val="0"/>
          <w:numId w:val="14"/>
        </w:numPr>
        <w:spacing w:line="240" w:lineRule="auto"/>
      </w:pPr>
      <w:r>
        <w:rPr>
          <w:b/>
          <w:bCs/>
          <w:noProof/>
        </w:rPr>
        <w:drawing>
          <wp:anchor distT="0" distB="0" distL="114300" distR="114300" simplePos="0" relativeHeight="251665408" behindDoc="0" locked="0" layoutInCell="1" allowOverlap="1" wp14:anchorId="504EED1D" wp14:editId="17EA28C1">
            <wp:simplePos x="0" y="0"/>
            <wp:positionH relativeFrom="margin">
              <wp:align>center</wp:align>
            </wp:positionH>
            <wp:positionV relativeFrom="paragraph">
              <wp:posOffset>305435</wp:posOffset>
            </wp:positionV>
            <wp:extent cx="3154680" cy="3947795"/>
            <wp:effectExtent l="0" t="0" r="7620" b="0"/>
            <wp:wrapTopAndBottom/>
            <wp:docPr id="1376091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6565"/>
                    <a:stretch>
                      <a:fillRect/>
                    </a:stretch>
                  </pic:blipFill>
                  <pic:spPr bwMode="auto">
                    <a:xfrm>
                      <a:off x="0" y="0"/>
                      <a:ext cx="3154680" cy="3947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4.2.2. System Architecture Diagram</w:t>
      </w:r>
    </w:p>
    <w:p w14:paraId="459FDF2D" w14:textId="3288352F" w:rsidR="004F3DC3" w:rsidRDefault="004F3DC3" w:rsidP="004F3DC3">
      <w:pPr>
        <w:pStyle w:val="ListParagraph"/>
        <w:rPr>
          <w:b/>
          <w:bCs/>
        </w:rPr>
      </w:pPr>
    </w:p>
    <w:p w14:paraId="1A80C069" w14:textId="77777777" w:rsidR="00EF181B" w:rsidRDefault="00EF181B" w:rsidP="004F3DC3">
      <w:pPr>
        <w:pStyle w:val="ListParagraph"/>
        <w:rPr>
          <w:b/>
          <w:bCs/>
        </w:rPr>
      </w:pPr>
    </w:p>
    <w:p w14:paraId="3A33C0AB" w14:textId="48380996" w:rsidR="00EF181B" w:rsidRDefault="00EF181B" w:rsidP="00EF181B">
      <w:pPr>
        <w:numPr>
          <w:ilvl w:val="0"/>
          <w:numId w:val="14"/>
        </w:numPr>
        <w:spacing w:line="240" w:lineRule="auto"/>
      </w:pPr>
      <w:r>
        <w:rPr>
          <w:noProof/>
        </w:rPr>
        <w:lastRenderedPageBreak/>
        <w:drawing>
          <wp:anchor distT="0" distB="0" distL="114300" distR="114300" simplePos="0" relativeHeight="251666432" behindDoc="0" locked="0" layoutInCell="1" allowOverlap="1" wp14:anchorId="7EF55813" wp14:editId="37F5EF20">
            <wp:simplePos x="0" y="0"/>
            <wp:positionH relativeFrom="margin">
              <wp:align>center</wp:align>
            </wp:positionH>
            <wp:positionV relativeFrom="paragraph">
              <wp:posOffset>243840</wp:posOffset>
            </wp:positionV>
            <wp:extent cx="2895600" cy="4343400"/>
            <wp:effectExtent l="0" t="0" r="0" b="0"/>
            <wp:wrapTopAndBottom/>
            <wp:docPr id="5292082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95600" cy="4343400"/>
                    </a:xfrm>
                    <a:prstGeom prst="rect">
                      <a:avLst/>
                    </a:prstGeom>
                    <a:noFill/>
                  </pic:spPr>
                </pic:pic>
              </a:graphicData>
            </a:graphic>
            <wp14:sizeRelH relativeFrom="margin">
              <wp14:pctWidth>0</wp14:pctWidth>
            </wp14:sizeRelH>
            <wp14:sizeRelV relativeFrom="margin">
              <wp14:pctHeight>0</wp14:pctHeight>
            </wp14:sizeRelV>
          </wp:anchor>
        </w:drawing>
      </w:r>
      <w:r w:rsidR="00D169C8">
        <w:rPr>
          <w:b/>
          <w:bCs/>
        </w:rPr>
        <w:t>4.4.3. Class Diagram:</w:t>
      </w:r>
      <w:r w:rsidR="00D169C8">
        <w:t xml:space="preserve"> </w:t>
      </w:r>
    </w:p>
    <w:p w14:paraId="4D8A8A1B" w14:textId="73AEEFCE" w:rsidR="00D169C8" w:rsidRDefault="00D169C8" w:rsidP="00EF181B">
      <w:pPr>
        <w:spacing w:line="240" w:lineRule="auto"/>
        <w:ind w:left="720"/>
      </w:pPr>
    </w:p>
    <w:p w14:paraId="186DD681" w14:textId="0BF72B4D" w:rsidR="00D169C8" w:rsidRDefault="001B00DE" w:rsidP="001B00DE">
      <w:pPr>
        <w:numPr>
          <w:ilvl w:val="0"/>
          <w:numId w:val="14"/>
        </w:numPr>
        <w:spacing w:after="280" w:line="240" w:lineRule="auto"/>
      </w:pPr>
      <w:r>
        <w:rPr>
          <w:noProof/>
        </w:rPr>
        <w:drawing>
          <wp:anchor distT="0" distB="0" distL="114300" distR="114300" simplePos="0" relativeHeight="251664384" behindDoc="0" locked="0" layoutInCell="1" allowOverlap="1" wp14:anchorId="0C4BFFDB" wp14:editId="3A88F010">
            <wp:simplePos x="0" y="0"/>
            <wp:positionH relativeFrom="column">
              <wp:posOffset>1158240</wp:posOffset>
            </wp:positionH>
            <wp:positionV relativeFrom="paragraph">
              <wp:posOffset>441960</wp:posOffset>
            </wp:positionV>
            <wp:extent cx="3368040" cy="2587625"/>
            <wp:effectExtent l="0" t="0" r="3810" b="3175"/>
            <wp:wrapTopAndBottom/>
            <wp:docPr id="450051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68040" cy="2587625"/>
                    </a:xfrm>
                    <a:prstGeom prst="rect">
                      <a:avLst/>
                    </a:prstGeom>
                    <a:noFill/>
                  </pic:spPr>
                </pic:pic>
              </a:graphicData>
            </a:graphic>
            <wp14:sizeRelH relativeFrom="margin">
              <wp14:pctWidth>0</wp14:pctWidth>
            </wp14:sizeRelH>
            <wp14:sizeRelV relativeFrom="margin">
              <wp14:pctHeight>0</wp14:pctHeight>
            </wp14:sizeRelV>
          </wp:anchor>
        </w:drawing>
      </w:r>
      <w:r w:rsidR="00D169C8">
        <w:rPr>
          <w:b/>
          <w:bCs/>
        </w:rPr>
        <w:t>4.4.4. Entity-Relationship Diagram (ERD):</w:t>
      </w:r>
      <w:r w:rsidR="00D169C8">
        <w:t xml:space="preserve"> </w:t>
      </w:r>
    </w:p>
    <w:p w14:paraId="5A70D060" w14:textId="77777777" w:rsidR="00897F45" w:rsidRDefault="00D15E2D">
      <w:pPr>
        <w:pStyle w:val="Heading1"/>
      </w:pPr>
      <w:bookmarkStart w:id="20" w:name="_heading=h.84crx584vb9" w:colFirst="0" w:colLast="0"/>
      <w:bookmarkEnd w:id="20"/>
      <w:r>
        <w:lastRenderedPageBreak/>
        <w:t>5. Feasibility &amp; Risk Analysis</w:t>
      </w:r>
    </w:p>
    <w:p w14:paraId="34F6D2C9" w14:textId="77777777" w:rsidR="00897F45" w:rsidRDefault="00D15E2D">
      <w:pPr>
        <w:pStyle w:val="Heading3"/>
      </w:pPr>
      <w:bookmarkStart w:id="21" w:name="_heading=h.moi5cqr6oq9j" w:colFirst="0" w:colLast="0"/>
      <w:bookmarkEnd w:id="21"/>
      <w:r>
        <w:t>5.1. Technical Feasibility</w:t>
      </w:r>
    </w:p>
    <w:p w14:paraId="548EE4B3" w14:textId="03932A19" w:rsidR="00897F45" w:rsidRDefault="00D15E2D" w:rsidP="00F1120F">
      <w:pPr>
        <w:numPr>
          <w:ilvl w:val="0"/>
          <w:numId w:val="15"/>
        </w:numPr>
        <w:spacing w:before="280" w:line="240" w:lineRule="auto"/>
      </w:pPr>
      <w:r>
        <w:rPr>
          <w:b/>
          <w:bCs/>
        </w:rPr>
        <w:t>Technology Maturity:</w:t>
      </w:r>
      <w:r>
        <w:t xml:space="preserve"> Laravel and MySQL are stable, well-documented, and industry standard.</w:t>
      </w:r>
    </w:p>
    <w:p w14:paraId="5D78F5BB" w14:textId="0D4C55DF" w:rsidR="00897F45" w:rsidRDefault="00D15E2D" w:rsidP="00F1120F">
      <w:pPr>
        <w:numPr>
          <w:ilvl w:val="0"/>
          <w:numId w:val="15"/>
        </w:numPr>
        <w:spacing w:line="240" w:lineRule="auto"/>
      </w:pPr>
      <w:r>
        <w:rPr>
          <w:b/>
          <w:bCs/>
        </w:rPr>
        <w:t>Team Skills:</w:t>
      </w:r>
      <w:r>
        <w:t xml:space="preserve"> Members have foundational programming and web development experience. Tutorials/labs supported learning.</w:t>
      </w:r>
    </w:p>
    <w:p w14:paraId="0477DDA1" w14:textId="77777777" w:rsidR="00897F45" w:rsidRDefault="00D15E2D">
      <w:pPr>
        <w:numPr>
          <w:ilvl w:val="0"/>
          <w:numId w:val="15"/>
        </w:numPr>
        <w:spacing w:after="280" w:line="240" w:lineRule="auto"/>
      </w:pPr>
      <w:r>
        <w:rPr>
          <w:b/>
          <w:bCs/>
        </w:rPr>
        <w:t>Proof of Concept:</w:t>
      </w:r>
      <w:r>
        <w:t xml:space="preserve"> Login prototype successfully built during Sprint 2, confirming technical viability.</w:t>
      </w:r>
    </w:p>
    <w:p w14:paraId="057E230A" w14:textId="77777777" w:rsidR="00897F45" w:rsidRDefault="00D15E2D">
      <w:pPr>
        <w:pStyle w:val="Heading3"/>
      </w:pPr>
      <w:bookmarkStart w:id="22" w:name="_heading=h.8g0hh6w4om2s" w:colFirst="0" w:colLast="0"/>
      <w:bookmarkEnd w:id="22"/>
      <w:r>
        <w:t>5.2. Risk Register</w:t>
      </w:r>
    </w:p>
    <w:p w14:paraId="5312D6ED" w14:textId="77777777" w:rsidR="00897F45" w:rsidRDefault="00897F45">
      <w:pPr>
        <w:pBdr>
          <w:top w:val="nil"/>
          <w:left w:val="nil"/>
          <w:bottom w:val="nil"/>
          <w:right w:val="nil"/>
          <w:between w:val="nil"/>
        </w:pBdr>
        <w:spacing w:line="240" w:lineRule="auto"/>
        <w:rPr>
          <w:rFonts w:ascii="Times New Roman" w:eastAsia="Times New Roman" w:hAnsi="Times New Roman" w:cs="Times New Roman"/>
          <w:color w:val="000000"/>
        </w:rPr>
      </w:pPr>
    </w:p>
    <w:tbl>
      <w:tblPr>
        <w:tblStyle w:val="ae"/>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2355"/>
        <w:gridCol w:w="1305"/>
        <w:gridCol w:w="1050"/>
        <w:gridCol w:w="3510"/>
      </w:tblGrid>
      <w:tr w:rsidR="00897F45" w14:paraId="02AE7D71" w14:textId="77777777">
        <w:trPr>
          <w:trHeight w:val="540"/>
          <w:tblHeader/>
        </w:trPr>
        <w:tc>
          <w:tcPr>
            <w:tcW w:w="795" w:type="dxa"/>
            <w:vAlign w:val="center"/>
          </w:tcPr>
          <w:p w14:paraId="14CC26F4" w14:textId="77777777" w:rsidR="00897F45" w:rsidRDefault="00D15E2D">
            <w:pPr>
              <w:jc w:val="center"/>
              <w:rPr>
                <w:b/>
                <w:bCs/>
              </w:rPr>
            </w:pPr>
            <w:r>
              <w:rPr>
                <w:b/>
                <w:bCs/>
              </w:rPr>
              <w:t>Risk ID</w:t>
            </w:r>
          </w:p>
        </w:tc>
        <w:tc>
          <w:tcPr>
            <w:tcW w:w="2355" w:type="dxa"/>
            <w:vAlign w:val="center"/>
          </w:tcPr>
          <w:p w14:paraId="76FF24D8" w14:textId="77777777" w:rsidR="00897F45" w:rsidRDefault="00D15E2D">
            <w:pPr>
              <w:jc w:val="center"/>
              <w:rPr>
                <w:b/>
                <w:bCs/>
              </w:rPr>
            </w:pPr>
            <w:r>
              <w:rPr>
                <w:b/>
                <w:bCs/>
              </w:rPr>
              <w:t>Description</w:t>
            </w:r>
          </w:p>
        </w:tc>
        <w:tc>
          <w:tcPr>
            <w:tcW w:w="1305" w:type="dxa"/>
            <w:vAlign w:val="center"/>
          </w:tcPr>
          <w:p w14:paraId="35357A3D" w14:textId="77777777" w:rsidR="00897F45" w:rsidRDefault="00D15E2D">
            <w:pPr>
              <w:jc w:val="center"/>
              <w:rPr>
                <w:b/>
                <w:bCs/>
              </w:rPr>
            </w:pPr>
            <w:r>
              <w:rPr>
                <w:b/>
                <w:bCs/>
              </w:rPr>
              <w:t>Probability</w:t>
            </w:r>
          </w:p>
        </w:tc>
        <w:tc>
          <w:tcPr>
            <w:tcW w:w="1050" w:type="dxa"/>
            <w:vAlign w:val="center"/>
          </w:tcPr>
          <w:p w14:paraId="5F9F5518" w14:textId="77777777" w:rsidR="00897F45" w:rsidRDefault="00D15E2D">
            <w:pPr>
              <w:jc w:val="center"/>
              <w:rPr>
                <w:b/>
                <w:bCs/>
              </w:rPr>
            </w:pPr>
            <w:r>
              <w:rPr>
                <w:b/>
                <w:bCs/>
              </w:rPr>
              <w:t>Impact</w:t>
            </w:r>
          </w:p>
        </w:tc>
        <w:tc>
          <w:tcPr>
            <w:tcW w:w="3510" w:type="dxa"/>
            <w:vAlign w:val="center"/>
          </w:tcPr>
          <w:p w14:paraId="7E9058E0" w14:textId="77777777" w:rsidR="00897F45" w:rsidRDefault="00D15E2D">
            <w:pPr>
              <w:jc w:val="center"/>
              <w:rPr>
                <w:b/>
                <w:bCs/>
              </w:rPr>
            </w:pPr>
            <w:r>
              <w:rPr>
                <w:b/>
                <w:bCs/>
              </w:rPr>
              <w:t>Mitigation Strategy</w:t>
            </w:r>
          </w:p>
        </w:tc>
      </w:tr>
      <w:tr w:rsidR="00897F45" w14:paraId="05A59FC8" w14:textId="77777777">
        <w:trPr>
          <w:trHeight w:val="915"/>
        </w:trPr>
        <w:tc>
          <w:tcPr>
            <w:tcW w:w="795" w:type="dxa"/>
            <w:vAlign w:val="center"/>
          </w:tcPr>
          <w:p w14:paraId="7B0F1976" w14:textId="77777777" w:rsidR="00897F45" w:rsidRDefault="00D15E2D">
            <w:pPr>
              <w:jc w:val="center"/>
            </w:pPr>
            <w:r>
              <w:rPr>
                <w:b/>
                <w:bCs/>
              </w:rPr>
              <w:t>R-1</w:t>
            </w:r>
          </w:p>
        </w:tc>
        <w:tc>
          <w:tcPr>
            <w:tcW w:w="2355" w:type="dxa"/>
            <w:vAlign w:val="center"/>
          </w:tcPr>
          <w:p w14:paraId="0D50B3AA" w14:textId="77777777" w:rsidR="00897F45" w:rsidRDefault="00D15E2D">
            <w:pPr>
              <w:jc w:val="center"/>
            </w:pPr>
            <w:r>
              <w:t>Email verification delays</w:t>
            </w:r>
          </w:p>
        </w:tc>
        <w:tc>
          <w:tcPr>
            <w:tcW w:w="1305" w:type="dxa"/>
            <w:vAlign w:val="center"/>
          </w:tcPr>
          <w:p w14:paraId="6C094B9C" w14:textId="77777777" w:rsidR="00897F45" w:rsidRDefault="00D15E2D">
            <w:pPr>
              <w:jc w:val="center"/>
            </w:pPr>
            <w:r>
              <w:t>Medium</w:t>
            </w:r>
          </w:p>
        </w:tc>
        <w:tc>
          <w:tcPr>
            <w:tcW w:w="1050" w:type="dxa"/>
            <w:vAlign w:val="center"/>
          </w:tcPr>
          <w:p w14:paraId="3BA68B1F" w14:textId="77777777" w:rsidR="00897F45" w:rsidRDefault="00D15E2D">
            <w:pPr>
              <w:jc w:val="center"/>
            </w:pPr>
            <w:r>
              <w:t>Medium</w:t>
            </w:r>
          </w:p>
        </w:tc>
        <w:tc>
          <w:tcPr>
            <w:tcW w:w="3510" w:type="dxa"/>
            <w:vAlign w:val="center"/>
          </w:tcPr>
          <w:p w14:paraId="7F33EA04" w14:textId="77777777" w:rsidR="00897F45" w:rsidRDefault="00D15E2D">
            <w:pPr>
              <w:jc w:val="center"/>
            </w:pPr>
            <w:r>
              <w:t>Use reliable SMTP, add resend option</w:t>
            </w:r>
          </w:p>
        </w:tc>
      </w:tr>
      <w:tr w:rsidR="00897F45" w14:paraId="080189F7" w14:textId="77777777">
        <w:trPr>
          <w:trHeight w:val="945"/>
        </w:trPr>
        <w:tc>
          <w:tcPr>
            <w:tcW w:w="795" w:type="dxa"/>
            <w:vAlign w:val="center"/>
          </w:tcPr>
          <w:p w14:paraId="3DEF66BE" w14:textId="77777777" w:rsidR="00897F45" w:rsidRDefault="00D15E2D">
            <w:pPr>
              <w:jc w:val="center"/>
            </w:pPr>
            <w:r>
              <w:rPr>
                <w:b/>
                <w:bCs/>
              </w:rPr>
              <w:t>R-2</w:t>
            </w:r>
          </w:p>
        </w:tc>
        <w:tc>
          <w:tcPr>
            <w:tcW w:w="2355" w:type="dxa"/>
            <w:vAlign w:val="center"/>
          </w:tcPr>
          <w:p w14:paraId="24454B83" w14:textId="77777777" w:rsidR="00897F45" w:rsidRDefault="00D15E2D">
            <w:pPr>
              <w:jc w:val="center"/>
            </w:pPr>
            <w:r>
              <w:t>Role misconfiguration</w:t>
            </w:r>
          </w:p>
        </w:tc>
        <w:tc>
          <w:tcPr>
            <w:tcW w:w="1305" w:type="dxa"/>
            <w:vAlign w:val="center"/>
          </w:tcPr>
          <w:p w14:paraId="116E94D1" w14:textId="77777777" w:rsidR="00897F45" w:rsidRDefault="00D15E2D">
            <w:pPr>
              <w:jc w:val="center"/>
            </w:pPr>
            <w:r>
              <w:t>Low</w:t>
            </w:r>
          </w:p>
        </w:tc>
        <w:tc>
          <w:tcPr>
            <w:tcW w:w="1050" w:type="dxa"/>
            <w:vAlign w:val="center"/>
          </w:tcPr>
          <w:p w14:paraId="5A4FE08E" w14:textId="77777777" w:rsidR="00897F45" w:rsidRDefault="00D15E2D">
            <w:pPr>
              <w:jc w:val="center"/>
            </w:pPr>
            <w:r>
              <w:t>High</w:t>
            </w:r>
          </w:p>
        </w:tc>
        <w:tc>
          <w:tcPr>
            <w:tcW w:w="3510" w:type="dxa"/>
            <w:vAlign w:val="center"/>
          </w:tcPr>
          <w:p w14:paraId="45667E21" w14:textId="77777777" w:rsidR="00897F45" w:rsidRDefault="00D15E2D">
            <w:pPr>
              <w:jc w:val="center"/>
            </w:pPr>
            <w:r>
              <w:t>Add admin audit logs &amp; testing</w:t>
            </w:r>
          </w:p>
        </w:tc>
      </w:tr>
      <w:tr w:rsidR="00897F45" w14:paraId="6060FF7E" w14:textId="77777777">
        <w:trPr>
          <w:trHeight w:val="1005"/>
        </w:trPr>
        <w:tc>
          <w:tcPr>
            <w:tcW w:w="795" w:type="dxa"/>
            <w:vAlign w:val="center"/>
          </w:tcPr>
          <w:p w14:paraId="3E167144" w14:textId="77777777" w:rsidR="00897F45" w:rsidRDefault="00D15E2D">
            <w:pPr>
              <w:jc w:val="center"/>
              <w:rPr>
                <w:b/>
                <w:bCs/>
              </w:rPr>
            </w:pPr>
            <w:r>
              <w:rPr>
                <w:b/>
                <w:bCs/>
              </w:rPr>
              <w:t>R‑3</w:t>
            </w:r>
          </w:p>
        </w:tc>
        <w:tc>
          <w:tcPr>
            <w:tcW w:w="2355" w:type="dxa"/>
            <w:vAlign w:val="center"/>
          </w:tcPr>
          <w:p w14:paraId="7E0421CE" w14:textId="77777777" w:rsidR="00897F45" w:rsidRDefault="00D15E2D">
            <w:pPr>
              <w:jc w:val="center"/>
            </w:pPr>
            <w:r>
              <w:t>Server downtime</w:t>
            </w:r>
          </w:p>
        </w:tc>
        <w:tc>
          <w:tcPr>
            <w:tcW w:w="1305" w:type="dxa"/>
            <w:vAlign w:val="center"/>
          </w:tcPr>
          <w:p w14:paraId="7F91CF72" w14:textId="77777777" w:rsidR="00897F45" w:rsidRDefault="00D15E2D">
            <w:pPr>
              <w:jc w:val="center"/>
            </w:pPr>
            <w:r>
              <w:t>Low</w:t>
            </w:r>
          </w:p>
        </w:tc>
        <w:tc>
          <w:tcPr>
            <w:tcW w:w="1050" w:type="dxa"/>
            <w:vAlign w:val="center"/>
          </w:tcPr>
          <w:p w14:paraId="17D0531C" w14:textId="77777777" w:rsidR="00897F45" w:rsidRDefault="00D15E2D">
            <w:pPr>
              <w:jc w:val="center"/>
            </w:pPr>
            <w:r>
              <w:t>High</w:t>
            </w:r>
          </w:p>
        </w:tc>
        <w:tc>
          <w:tcPr>
            <w:tcW w:w="3510" w:type="dxa"/>
            <w:vAlign w:val="center"/>
          </w:tcPr>
          <w:p w14:paraId="2E11150A" w14:textId="77777777" w:rsidR="00897F45" w:rsidRDefault="00D15E2D">
            <w:pPr>
              <w:jc w:val="center"/>
            </w:pPr>
            <w:r>
              <w:t>Enable backups &amp; monitoring</w:t>
            </w:r>
          </w:p>
        </w:tc>
      </w:tr>
    </w:tbl>
    <w:p w14:paraId="04365CF8" w14:textId="77777777" w:rsidR="00897F45" w:rsidRDefault="00897F45"/>
    <w:p w14:paraId="3499418E" w14:textId="77777777" w:rsidR="00897F45" w:rsidRDefault="00D15E2D">
      <w:pPr>
        <w:pStyle w:val="Heading1"/>
      </w:pPr>
      <w:bookmarkStart w:id="23" w:name="_heading=h.osc9vgcreaqr" w:colFirst="0" w:colLast="0"/>
      <w:bookmarkEnd w:id="23"/>
      <w:r>
        <w:t>6. Testing, Validation &amp; Deployment</w:t>
      </w:r>
    </w:p>
    <w:p w14:paraId="7674A58C" w14:textId="77777777" w:rsidR="00897F45" w:rsidRDefault="00D15E2D">
      <w:pPr>
        <w:pStyle w:val="Heading3"/>
      </w:pPr>
      <w:bookmarkStart w:id="24" w:name="_heading=h.rnfeh8vh8fy3" w:colFirst="0" w:colLast="0"/>
      <w:bookmarkEnd w:id="24"/>
      <w:r>
        <w:t>6.1. Test Strategy</w:t>
      </w:r>
    </w:p>
    <w:p w14:paraId="391635E8" w14:textId="77777777" w:rsidR="00897F45" w:rsidRDefault="00D15E2D">
      <w:pPr>
        <w:numPr>
          <w:ilvl w:val="0"/>
          <w:numId w:val="16"/>
        </w:numPr>
        <w:spacing w:before="280" w:line="240" w:lineRule="auto"/>
      </w:pPr>
      <w:r>
        <w:rPr>
          <w:b/>
          <w:bCs/>
        </w:rPr>
        <w:t>Unit Testing:</w:t>
      </w:r>
      <w:r>
        <w:t xml:space="preserve"> Laravel PHPUnit tests for authentication logic</w:t>
      </w:r>
    </w:p>
    <w:p w14:paraId="241ED83B" w14:textId="77777777" w:rsidR="00897F45" w:rsidRDefault="00D15E2D">
      <w:pPr>
        <w:numPr>
          <w:ilvl w:val="0"/>
          <w:numId w:val="16"/>
        </w:numPr>
        <w:spacing w:line="240" w:lineRule="auto"/>
      </w:pPr>
      <w:r>
        <w:rPr>
          <w:b/>
          <w:bCs/>
        </w:rPr>
        <w:t>Integration Testing:</w:t>
      </w:r>
      <w:r>
        <w:t xml:space="preserve"> Tests for registration-to-login workflow</w:t>
      </w:r>
    </w:p>
    <w:p w14:paraId="60295C9F" w14:textId="1E3A4D1F" w:rsidR="00F1120F" w:rsidRDefault="00D15E2D" w:rsidP="00F1120F">
      <w:pPr>
        <w:numPr>
          <w:ilvl w:val="0"/>
          <w:numId w:val="16"/>
        </w:numPr>
        <w:spacing w:after="280" w:line="240" w:lineRule="auto"/>
      </w:pPr>
      <w:r>
        <w:rPr>
          <w:b/>
          <w:bCs/>
        </w:rPr>
        <w:t>User Acceptance Testing (UAT):</w:t>
      </w:r>
      <w:r>
        <w:t xml:space="preserve"> </w:t>
      </w:r>
      <w:bookmarkStart w:id="25" w:name="_heading=h.ckaskpftfhkp" w:colFirst="0" w:colLast="0"/>
      <w:bookmarkEnd w:id="25"/>
      <w:r w:rsidR="00F1120F" w:rsidRPr="00F1120F">
        <w:t>Employees test password reset, login speed, and usability</w:t>
      </w:r>
    </w:p>
    <w:p w14:paraId="6E9E9145" w14:textId="7BB48DAF" w:rsidR="00897F45" w:rsidRDefault="00D15E2D">
      <w:pPr>
        <w:pStyle w:val="Heading3"/>
      </w:pPr>
      <w:r>
        <w:t>6.2. User Validation Plan</w:t>
      </w:r>
    </w:p>
    <w:p w14:paraId="5437FC8D" w14:textId="77777777" w:rsidR="00897F45" w:rsidRDefault="00D15E2D">
      <w:pPr>
        <w:numPr>
          <w:ilvl w:val="0"/>
          <w:numId w:val="17"/>
        </w:numPr>
        <w:spacing w:before="280" w:line="240" w:lineRule="auto"/>
      </w:pPr>
      <w:r>
        <w:rPr>
          <w:b/>
          <w:bCs/>
        </w:rPr>
        <w:t>Method:</w:t>
      </w:r>
      <w:r>
        <w:t xml:space="preserve"> </w:t>
      </w:r>
    </w:p>
    <w:p w14:paraId="3C1B93A2" w14:textId="77777777" w:rsidR="00EF181B" w:rsidRDefault="00EF181B">
      <w:pPr>
        <w:numPr>
          <w:ilvl w:val="0"/>
          <w:numId w:val="3"/>
        </w:numPr>
        <w:spacing w:line="240" w:lineRule="auto"/>
      </w:pPr>
      <w:r w:rsidRPr="00EF181B">
        <w:t>Participants will be asked to perform predefined tasks within the system while observers record their interactions, difficulties, and feedback. This allows the identification of interface or workflow issues that may affect user experience.</w:t>
      </w:r>
    </w:p>
    <w:p w14:paraId="18A209E1" w14:textId="77777777" w:rsidR="00EF181B" w:rsidRDefault="00EF181B" w:rsidP="00EF181B">
      <w:pPr>
        <w:numPr>
          <w:ilvl w:val="0"/>
          <w:numId w:val="3"/>
        </w:numPr>
        <w:spacing w:line="240" w:lineRule="auto"/>
      </w:pPr>
      <w:r>
        <w:t>Users will complete specific tasks, such as:</w:t>
      </w:r>
    </w:p>
    <w:p w14:paraId="1B61CBDD" w14:textId="77777777" w:rsidR="00EF181B" w:rsidRDefault="00EF181B" w:rsidP="00EF181B">
      <w:pPr>
        <w:numPr>
          <w:ilvl w:val="0"/>
          <w:numId w:val="3"/>
        </w:numPr>
        <w:spacing w:line="240" w:lineRule="auto"/>
      </w:pPr>
      <w:r>
        <w:t>Registering as a new user</w:t>
      </w:r>
    </w:p>
    <w:p w14:paraId="11D6AFEF" w14:textId="77777777" w:rsidR="00EF181B" w:rsidRDefault="00EF181B" w:rsidP="00EF181B">
      <w:pPr>
        <w:numPr>
          <w:ilvl w:val="0"/>
          <w:numId w:val="3"/>
        </w:numPr>
        <w:spacing w:line="240" w:lineRule="auto"/>
      </w:pPr>
      <w:r>
        <w:lastRenderedPageBreak/>
        <w:t>Adding a borrower</w:t>
      </w:r>
    </w:p>
    <w:p w14:paraId="742824B6" w14:textId="77777777" w:rsidR="00EF181B" w:rsidRDefault="00EF181B" w:rsidP="00EF181B">
      <w:pPr>
        <w:numPr>
          <w:ilvl w:val="0"/>
          <w:numId w:val="3"/>
        </w:numPr>
        <w:spacing w:line="240" w:lineRule="auto"/>
      </w:pPr>
      <w:r>
        <w:t>Updating transaction status</w:t>
      </w:r>
    </w:p>
    <w:p w14:paraId="43153F7F" w14:textId="77777777" w:rsidR="00EF181B" w:rsidRDefault="00EF181B" w:rsidP="00EF181B">
      <w:pPr>
        <w:numPr>
          <w:ilvl w:val="0"/>
          <w:numId w:val="3"/>
        </w:numPr>
        <w:spacing w:line="240" w:lineRule="auto"/>
      </w:pPr>
      <w:r>
        <w:t>Resetting a password</w:t>
      </w:r>
    </w:p>
    <w:p w14:paraId="2BC5F411" w14:textId="158ED848" w:rsidR="00897F45" w:rsidRDefault="00EF181B" w:rsidP="00EF181B">
      <w:pPr>
        <w:numPr>
          <w:ilvl w:val="0"/>
          <w:numId w:val="3"/>
        </w:numPr>
        <w:spacing w:line="240" w:lineRule="auto"/>
      </w:pPr>
      <w:r>
        <w:t>Performance, errors, and completion time will be recorded to evaluate system effectiveness and efficiency.</w:t>
      </w:r>
    </w:p>
    <w:p w14:paraId="468E21D1" w14:textId="77777777" w:rsidR="00897F45" w:rsidRDefault="00897F45" w:rsidP="00F1120F">
      <w:pPr>
        <w:spacing w:before="280" w:line="240" w:lineRule="auto"/>
      </w:pPr>
    </w:p>
    <w:p w14:paraId="55B42F82" w14:textId="77777777" w:rsidR="00897F45" w:rsidRDefault="00D15E2D">
      <w:pPr>
        <w:numPr>
          <w:ilvl w:val="0"/>
          <w:numId w:val="17"/>
        </w:numPr>
        <w:spacing w:line="240" w:lineRule="auto"/>
      </w:pPr>
      <w:r>
        <w:rPr>
          <w:b/>
          <w:bCs/>
        </w:rPr>
        <w:t>Success Criteria:</w:t>
      </w:r>
    </w:p>
    <w:p w14:paraId="7C8F6D3B" w14:textId="77777777" w:rsidR="00897F45" w:rsidRDefault="00897F45">
      <w:pPr>
        <w:spacing w:line="240" w:lineRule="auto"/>
        <w:rPr>
          <w:b/>
          <w:bCs/>
        </w:rPr>
      </w:pPr>
    </w:p>
    <w:p w14:paraId="255E7CED" w14:textId="77777777" w:rsidR="00897F45" w:rsidRDefault="00D15E2D">
      <w:pPr>
        <w:numPr>
          <w:ilvl w:val="0"/>
          <w:numId w:val="20"/>
        </w:numPr>
        <w:spacing w:line="240" w:lineRule="auto"/>
      </w:pPr>
      <w:r>
        <w:t>90% of participants must complete login tasks without assistance</w:t>
      </w:r>
    </w:p>
    <w:p w14:paraId="34EB59C1" w14:textId="77777777" w:rsidR="00897F45" w:rsidRDefault="00D15E2D">
      <w:pPr>
        <w:numPr>
          <w:ilvl w:val="0"/>
          <w:numId w:val="20"/>
        </w:numPr>
        <w:spacing w:line="240" w:lineRule="auto"/>
      </w:pPr>
      <w:r>
        <w:t>System function tests pass with no critical issues</w:t>
      </w:r>
    </w:p>
    <w:p w14:paraId="43DF09CB" w14:textId="77777777" w:rsidR="00897F45" w:rsidRDefault="00D15E2D">
      <w:pPr>
        <w:numPr>
          <w:ilvl w:val="0"/>
          <w:numId w:val="18"/>
        </w:numPr>
        <w:spacing w:line="240" w:lineRule="auto"/>
      </w:pPr>
      <w:r>
        <w:t>Mean score ≥ 4.0 on usability questions</w:t>
      </w:r>
    </w:p>
    <w:p w14:paraId="5E8791ED" w14:textId="77777777" w:rsidR="00897F45" w:rsidRDefault="00897F45">
      <w:pPr>
        <w:spacing w:line="240" w:lineRule="auto"/>
      </w:pPr>
    </w:p>
    <w:p w14:paraId="2A6FA3EF" w14:textId="77777777" w:rsidR="00897F45" w:rsidRDefault="00897F45">
      <w:pPr>
        <w:spacing w:line="240" w:lineRule="auto"/>
      </w:pPr>
    </w:p>
    <w:p w14:paraId="17F0D467" w14:textId="77777777" w:rsidR="00897F45" w:rsidRDefault="00D15E2D">
      <w:pPr>
        <w:numPr>
          <w:ilvl w:val="0"/>
          <w:numId w:val="17"/>
        </w:numPr>
        <w:spacing w:after="280" w:line="240" w:lineRule="auto"/>
      </w:pPr>
      <w:r>
        <w:rPr>
          <w:b/>
          <w:bCs/>
        </w:rPr>
        <w:t>Likert Scale Interpretation:</w:t>
      </w:r>
    </w:p>
    <w:p w14:paraId="0D113F53" w14:textId="77777777" w:rsidR="00897F45" w:rsidRDefault="00897F45">
      <w:pPr>
        <w:spacing w:after="280" w:line="240" w:lineRule="auto"/>
        <w:ind w:left="720"/>
        <w:rPr>
          <w:b/>
          <w:bCs/>
        </w:rPr>
      </w:pPr>
    </w:p>
    <w:sdt>
      <w:sdtPr>
        <w:tag w:val="goog_rdk_0"/>
        <w:id w:val="-1923529124"/>
        <w:lock w:val="contentLocked"/>
      </w:sdtPr>
      <w:sdtContent>
        <w:tbl>
          <w:tblPr>
            <w:tblStyle w:val="af"/>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5"/>
            <w:gridCol w:w="6435"/>
          </w:tblGrid>
          <w:tr w:rsidR="00897F45" w14:paraId="7BD3082C" w14:textId="77777777">
            <w:tc>
              <w:tcPr>
                <w:tcW w:w="1845" w:type="dxa"/>
                <w:tcMar>
                  <w:top w:w="100" w:type="dxa"/>
                  <w:left w:w="100" w:type="dxa"/>
                  <w:bottom w:w="100" w:type="dxa"/>
                  <w:right w:w="100" w:type="dxa"/>
                </w:tcMar>
              </w:tcPr>
              <w:p w14:paraId="69B706B3" w14:textId="77777777" w:rsidR="00897F45" w:rsidRDefault="00D15E2D">
                <w:pPr>
                  <w:widowControl w:val="0"/>
                  <w:pBdr>
                    <w:top w:val="nil"/>
                    <w:left w:val="nil"/>
                    <w:bottom w:val="nil"/>
                    <w:right w:val="nil"/>
                    <w:between w:val="nil"/>
                  </w:pBdr>
                  <w:spacing w:line="240" w:lineRule="auto"/>
                  <w:jc w:val="center"/>
                  <w:rPr>
                    <w:b/>
                    <w:bCs/>
                  </w:rPr>
                </w:pPr>
                <w:r>
                  <w:rPr>
                    <w:b/>
                    <w:bCs/>
                  </w:rPr>
                  <w:t>SCALE</w:t>
                </w:r>
              </w:p>
            </w:tc>
            <w:tc>
              <w:tcPr>
                <w:tcW w:w="6435" w:type="dxa"/>
                <w:tcMar>
                  <w:top w:w="100" w:type="dxa"/>
                  <w:left w:w="100" w:type="dxa"/>
                  <w:bottom w:w="100" w:type="dxa"/>
                  <w:right w:w="100" w:type="dxa"/>
                </w:tcMar>
              </w:tcPr>
              <w:p w14:paraId="2D890008" w14:textId="77777777" w:rsidR="00897F45" w:rsidRDefault="00D15E2D">
                <w:pPr>
                  <w:widowControl w:val="0"/>
                  <w:pBdr>
                    <w:top w:val="nil"/>
                    <w:left w:val="nil"/>
                    <w:bottom w:val="nil"/>
                    <w:right w:val="nil"/>
                    <w:between w:val="nil"/>
                  </w:pBdr>
                  <w:spacing w:line="240" w:lineRule="auto"/>
                  <w:jc w:val="center"/>
                  <w:rPr>
                    <w:b/>
                    <w:bCs/>
                  </w:rPr>
                </w:pPr>
                <w:r>
                  <w:rPr>
                    <w:b/>
                    <w:bCs/>
                  </w:rPr>
                  <w:t>VERBAL INTERPRETATION</w:t>
                </w:r>
              </w:p>
            </w:tc>
          </w:tr>
          <w:tr w:rsidR="00897F45" w14:paraId="4F8276D5" w14:textId="77777777">
            <w:tc>
              <w:tcPr>
                <w:tcW w:w="1845" w:type="dxa"/>
                <w:tcMar>
                  <w:top w:w="100" w:type="dxa"/>
                  <w:left w:w="100" w:type="dxa"/>
                  <w:bottom w:w="100" w:type="dxa"/>
                  <w:right w:w="100" w:type="dxa"/>
                </w:tcMar>
              </w:tcPr>
              <w:p w14:paraId="69ED74F2" w14:textId="77777777" w:rsidR="00897F45" w:rsidRDefault="00D15E2D">
                <w:pPr>
                  <w:widowControl w:val="0"/>
                  <w:pBdr>
                    <w:top w:val="nil"/>
                    <w:left w:val="nil"/>
                    <w:bottom w:val="nil"/>
                    <w:right w:val="nil"/>
                    <w:between w:val="nil"/>
                  </w:pBdr>
                  <w:spacing w:line="240" w:lineRule="auto"/>
                  <w:jc w:val="center"/>
                </w:pPr>
                <w:r>
                  <w:t>5</w:t>
                </w:r>
              </w:p>
            </w:tc>
            <w:tc>
              <w:tcPr>
                <w:tcW w:w="6435" w:type="dxa"/>
                <w:tcMar>
                  <w:top w:w="100" w:type="dxa"/>
                  <w:left w:w="100" w:type="dxa"/>
                  <w:bottom w:w="100" w:type="dxa"/>
                  <w:right w:w="100" w:type="dxa"/>
                </w:tcMar>
              </w:tcPr>
              <w:p w14:paraId="55AC5695" w14:textId="77777777" w:rsidR="00897F45" w:rsidRDefault="00D15E2D">
                <w:pPr>
                  <w:widowControl w:val="0"/>
                  <w:pBdr>
                    <w:top w:val="nil"/>
                    <w:left w:val="nil"/>
                    <w:bottom w:val="nil"/>
                    <w:right w:val="nil"/>
                    <w:between w:val="nil"/>
                  </w:pBdr>
                  <w:spacing w:line="240" w:lineRule="auto"/>
                  <w:jc w:val="center"/>
                </w:pPr>
                <w:r>
                  <w:t>Strongly Agree</w:t>
                </w:r>
              </w:p>
            </w:tc>
          </w:tr>
          <w:tr w:rsidR="00897F45" w14:paraId="43B484D8" w14:textId="77777777">
            <w:tc>
              <w:tcPr>
                <w:tcW w:w="1845" w:type="dxa"/>
                <w:tcMar>
                  <w:top w:w="100" w:type="dxa"/>
                  <w:left w:w="100" w:type="dxa"/>
                  <w:bottom w:w="100" w:type="dxa"/>
                  <w:right w:w="100" w:type="dxa"/>
                </w:tcMar>
              </w:tcPr>
              <w:p w14:paraId="5B15A803" w14:textId="77777777" w:rsidR="00897F45" w:rsidRDefault="00D15E2D">
                <w:pPr>
                  <w:widowControl w:val="0"/>
                  <w:pBdr>
                    <w:top w:val="nil"/>
                    <w:left w:val="nil"/>
                    <w:bottom w:val="nil"/>
                    <w:right w:val="nil"/>
                    <w:between w:val="nil"/>
                  </w:pBdr>
                  <w:spacing w:line="240" w:lineRule="auto"/>
                  <w:jc w:val="center"/>
                </w:pPr>
                <w:r>
                  <w:t>4</w:t>
                </w:r>
              </w:p>
            </w:tc>
            <w:tc>
              <w:tcPr>
                <w:tcW w:w="6435" w:type="dxa"/>
                <w:tcMar>
                  <w:top w:w="100" w:type="dxa"/>
                  <w:left w:w="100" w:type="dxa"/>
                  <w:bottom w:w="100" w:type="dxa"/>
                  <w:right w:w="100" w:type="dxa"/>
                </w:tcMar>
              </w:tcPr>
              <w:p w14:paraId="68DB64BD" w14:textId="77777777" w:rsidR="00897F45" w:rsidRDefault="00D15E2D">
                <w:pPr>
                  <w:widowControl w:val="0"/>
                  <w:pBdr>
                    <w:top w:val="nil"/>
                    <w:left w:val="nil"/>
                    <w:bottom w:val="nil"/>
                    <w:right w:val="nil"/>
                    <w:between w:val="nil"/>
                  </w:pBdr>
                  <w:spacing w:line="240" w:lineRule="auto"/>
                  <w:jc w:val="center"/>
                </w:pPr>
                <w:r>
                  <w:t>Agree</w:t>
                </w:r>
              </w:p>
            </w:tc>
          </w:tr>
          <w:tr w:rsidR="00897F45" w14:paraId="55E1E9EF" w14:textId="77777777">
            <w:tc>
              <w:tcPr>
                <w:tcW w:w="1845" w:type="dxa"/>
                <w:tcMar>
                  <w:top w:w="100" w:type="dxa"/>
                  <w:left w:w="100" w:type="dxa"/>
                  <w:bottom w:w="100" w:type="dxa"/>
                  <w:right w:w="100" w:type="dxa"/>
                </w:tcMar>
              </w:tcPr>
              <w:p w14:paraId="7F5938AB" w14:textId="77777777" w:rsidR="00897F45" w:rsidRDefault="00D15E2D">
                <w:pPr>
                  <w:widowControl w:val="0"/>
                  <w:pBdr>
                    <w:top w:val="nil"/>
                    <w:left w:val="nil"/>
                    <w:bottom w:val="nil"/>
                    <w:right w:val="nil"/>
                    <w:between w:val="nil"/>
                  </w:pBdr>
                  <w:spacing w:line="240" w:lineRule="auto"/>
                  <w:jc w:val="center"/>
                </w:pPr>
                <w:r>
                  <w:t>3</w:t>
                </w:r>
              </w:p>
            </w:tc>
            <w:tc>
              <w:tcPr>
                <w:tcW w:w="6435" w:type="dxa"/>
                <w:tcMar>
                  <w:top w:w="100" w:type="dxa"/>
                  <w:left w:w="100" w:type="dxa"/>
                  <w:bottom w:w="100" w:type="dxa"/>
                  <w:right w:w="100" w:type="dxa"/>
                </w:tcMar>
              </w:tcPr>
              <w:p w14:paraId="1CDFEF09" w14:textId="77777777" w:rsidR="00897F45" w:rsidRDefault="00D15E2D">
                <w:pPr>
                  <w:widowControl w:val="0"/>
                  <w:pBdr>
                    <w:top w:val="nil"/>
                    <w:left w:val="nil"/>
                    <w:bottom w:val="nil"/>
                    <w:right w:val="nil"/>
                    <w:between w:val="nil"/>
                  </w:pBdr>
                  <w:spacing w:line="240" w:lineRule="auto"/>
                  <w:jc w:val="center"/>
                </w:pPr>
                <w:r>
                  <w:t>Neutral / Undecided</w:t>
                </w:r>
              </w:p>
            </w:tc>
          </w:tr>
          <w:tr w:rsidR="00897F45" w14:paraId="195B6DE9" w14:textId="77777777">
            <w:tc>
              <w:tcPr>
                <w:tcW w:w="1845" w:type="dxa"/>
                <w:tcMar>
                  <w:top w:w="100" w:type="dxa"/>
                  <w:left w:w="100" w:type="dxa"/>
                  <w:bottom w:w="100" w:type="dxa"/>
                  <w:right w:w="100" w:type="dxa"/>
                </w:tcMar>
              </w:tcPr>
              <w:p w14:paraId="56D86278" w14:textId="77777777" w:rsidR="00897F45" w:rsidRDefault="00D15E2D">
                <w:pPr>
                  <w:widowControl w:val="0"/>
                  <w:pBdr>
                    <w:top w:val="nil"/>
                    <w:left w:val="nil"/>
                    <w:bottom w:val="nil"/>
                    <w:right w:val="nil"/>
                    <w:between w:val="nil"/>
                  </w:pBdr>
                  <w:spacing w:line="240" w:lineRule="auto"/>
                  <w:jc w:val="center"/>
                </w:pPr>
                <w:r>
                  <w:t>2</w:t>
                </w:r>
              </w:p>
            </w:tc>
            <w:tc>
              <w:tcPr>
                <w:tcW w:w="6435" w:type="dxa"/>
                <w:tcMar>
                  <w:top w:w="100" w:type="dxa"/>
                  <w:left w:w="100" w:type="dxa"/>
                  <w:bottom w:w="100" w:type="dxa"/>
                  <w:right w:w="100" w:type="dxa"/>
                </w:tcMar>
              </w:tcPr>
              <w:p w14:paraId="46467DF8" w14:textId="77777777" w:rsidR="00897F45" w:rsidRDefault="00D15E2D">
                <w:pPr>
                  <w:widowControl w:val="0"/>
                  <w:pBdr>
                    <w:top w:val="nil"/>
                    <w:left w:val="nil"/>
                    <w:bottom w:val="nil"/>
                    <w:right w:val="nil"/>
                    <w:between w:val="nil"/>
                  </w:pBdr>
                  <w:spacing w:line="240" w:lineRule="auto"/>
                  <w:jc w:val="center"/>
                </w:pPr>
                <w:r>
                  <w:t>Disagree</w:t>
                </w:r>
              </w:p>
            </w:tc>
          </w:tr>
          <w:tr w:rsidR="00897F45" w14:paraId="69EE26E7" w14:textId="77777777">
            <w:tc>
              <w:tcPr>
                <w:tcW w:w="1845" w:type="dxa"/>
                <w:tcMar>
                  <w:top w:w="100" w:type="dxa"/>
                  <w:left w:w="100" w:type="dxa"/>
                  <w:bottom w:w="100" w:type="dxa"/>
                  <w:right w:w="100" w:type="dxa"/>
                </w:tcMar>
              </w:tcPr>
              <w:p w14:paraId="63943CD0" w14:textId="77777777" w:rsidR="00897F45" w:rsidRDefault="00D15E2D">
                <w:pPr>
                  <w:widowControl w:val="0"/>
                  <w:pBdr>
                    <w:top w:val="nil"/>
                    <w:left w:val="nil"/>
                    <w:bottom w:val="nil"/>
                    <w:right w:val="nil"/>
                    <w:between w:val="nil"/>
                  </w:pBdr>
                  <w:spacing w:line="240" w:lineRule="auto"/>
                  <w:jc w:val="center"/>
                </w:pPr>
                <w:r>
                  <w:t>1</w:t>
                </w:r>
              </w:p>
            </w:tc>
            <w:tc>
              <w:tcPr>
                <w:tcW w:w="6435" w:type="dxa"/>
                <w:tcMar>
                  <w:top w:w="100" w:type="dxa"/>
                  <w:left w:w="100" w:type="dxa"/>
                  <w:bottom w:w="100" w:type="dxa"/>
                  <w:right w:w="100" w:type="dxa"/>
                </w:tcMar>
              </w:tcPr>
              <w:p w14:paraId="48EDE81B" w14:textId="77777777" w:rsidR="00897F45" w:rsidRDefault="00D15E2D">
                <w:pPr>
                  <w:widowControl w:val="0"/>
                  <w:pBdr>
                    <w:top w:val="nil"/>
                    <w:left w:val="nil"/>
                    <w:bottom w:val="nil"/>
                    <w:right w:val="nil"/>
                    <w:between w:val="nil"/>
                  </w:pBdr>
                  <w:spacing w:line="240" w:lineRule="auto"/>
                  <w:jc w:val="center"/>
                </w:pPr>
                <w:r>
                  <w:t>Strongly Disagree</w:t>
                </w:r>
              </w:p>
            </w:tc>
          </w:tr>
        </w:tbl>
      </w:sdtContent>
    </w:sdt>
    <w:p w14:paraId="7057569D" w14:textId="77777777" w:rsidR="00897F45" w:rsidRDefault="00897F45">
      <w:pPr>
        <w:pStyle w:val="Heading3"/>
      </w:pPr>
      <w:bookmarkStart w:id="26" w:name="_heading=h.jqiiklbqox0r" w:colFirst="0" w:colLast="0"/>
      <w:bookmarkEnd w:id="26"/>
    </w:p>
    <w:p w14:paraId="61A2B80C" w14:textId="77777777" w:rsidR="00897F45" w:rsidRDefault="00D15E2D">
      <w:pPr>
        <w:pStyle w:val="Heading3"/>
      </w:pPr>
      <w:bookmarkStart w:id="27" w:name="_heading=h.no9jsw7br8o" w:colFirst="0" w:colLast="0"/>
      <w:bookmarkEnd w:id="27"/>
      <w:r>
        <w:t>6.3. Deployment Plan</w:t>
      </w:r>
    </w:p>
    <w:p w14:paraId="335C85E2" w14:textId="1278A6BD" w:rsidR="00897F45" w:rsidRDefault="00D15E2D">
      <w:pPr>
        <w:numPr>
          <w:ilvl w:val="0"/>
          <w:numId w:val="6"/>
        </w:numPr>
        <w:spacing w:before="280" w:line="240" w:lineRule="auto"/>
      </w:pPr>
      <w:r>
        <w:rPr>
          <w:b/>
          <w:bCs/>
        </w:rPr>
        <w:t>Environment</w:t>
      </w:r>
      <w:r w:rsidR="004F3DC3">
        <w:rPr>
          <w:b/>
          <w:bCs/>
        </w:rPr>
        <w:t xml:space="preserve">: </w:t>
      </w:r>
      <w:r w:rsidR="004F3DC3" w:rsidRPr="004F3DC3">
        <w:t>The system is a web-based application developed using the Laravel framework and deployed on a cloud-hosted environment. It runs on a Linux-based server with a web server (Apache or Nginx), PHP runtime, and a MySQL database for data persistence. During development and testing, the application is hosted locally using tools such as Laragon, while production deployment is intended for a cloud platform (e.g., AWS, Heroku, or similar cloud hosting services) to ensure accessibility, scalability, and reliability.</w:t>
      </w:r>
      <w:r w:rsidR="004F3DC3">
        <w:t xml:space="preserve"> </w:t>
      </w:r>
    </w:p>
    <w:p w14:paraId="7F8903FE" w14:textId="56CE90C4" w:rsidR="00897F45" w:rsidRDefault="00D15E2D">
      <w:pPr>
        <w:numPr>
          <w:ilvl w:val="0"/>
          <w:numId w:val="6"/>
        </w:numPr>
        <w:spacing w:after="280" w:line="240" w:lineRule="auto"/>
      </w:pPr>
      <w:r>
        <w:rPr>
          <w:b/>
          <w:bCs/>
        </w:rPr>
        <w:t>Process:</w:t>
      </w:r>
      <w:r>
        <w:t xml:space="preserve"> </w:t>
      </w:r>
      <w:r w:rsidR="004F3DC3" w:rsidRPr="004F3DC3">
        <w:t>The deployment process follows a controlled release workflow. Source code changes are maintained in a version control system (e.g., Git), with updates pushed to a main branch after testing. Deployment to the production environment is performed manually to ensure stability, allowing verification of system functionality before release. This approach minimizes deployment risks and ensures that only validated features are published to the live system.</w:t>
      </w:r>
    </w:p>
    <w:p w14:paraId="466B1FC2" w14:textId="77777777" w:rsidR="00897F45" w:rsidRDefault="00D15E2D">
      <w:pPr>
        <w:pStyle w:val="Heading1"/>
      </w:pPr>
      <w:bookmarkStart w:id="28" w:name="_heading=h.2jrc5z3ju0u5" w:colFirst="0" w:colLast="0"/>
      <w:bookmarkEnd w:id="28"/>
      <w:r>
        <w:lastRenderedPageBreak/>
        <w:t>7. Conclusion &amp; Future Work</w:t>
      </w:r>
    </w:p>
    <w:p w14:paraId="16AE3251" w14:textId="77777777" w:rsidR="00897F45" w:rsidRPr="004F3DC3" w:rsidRDefault="00D15E2D">
      <w:pPr>
        <w:spacing w:before="240" w:after="240" w:line="240" w:lineRule="auto"/>
        <w:ind w:left="720" w:firstLine="720"/>
        <w:rPr>
          <w:rFonts w:asciiTheme="majorHAnsi" w:eastAsia="Times New Roman" w:hAnsiTheme="majorHAnsi" w:cstheme="majorHAnsi"/>
          <w:i/>
          <w:iCs/>
        </w:rPr>
      </w:pPr>
      <w:r w:rsidRPr="004F3DC3">
        <w:rPr>
          <w:rFonts w:asciiTheme="majorHAnsi" w:eastAsia="Times New Roman" w:hAnsiTheme="majorHAnsi" w:cstheme="majorHAnsi"/>
        </w:rPr>
        <w:t>The Secure Pass Portal successfully improves login reliability, security, and usability tailored for Philmen’s Credit Corporation. It addresses current system issues and provides measurable improvements in authentication and access control.</w:t>
      </w:r>
    </w:p>
    <w:p w14:paraId="33CD02ED" w14:textId="77777777" w:rsidR="00897F45" w:rsidRDefault="00D15E2D">
      <w:pPr>
        <w:numPr>
          <w:ilvl w:val="0"/>
          <w:numId w:val="7"/>
        </w:numPr>
        <w:spacing w:before="280" w:after="280" w:line="240" w:lineRule="auto"/>
      </w:pPr>
      <w:r>
        <w:rPr>
          <w:b/>
          <w:bCs/>
        </w:rPr>
        <w:t>V2.0 Features:</w:t>
      </w:r>
    </w:p>
    <w:p w14:paraId="5AF60C19" w14:textId="77777777" w:rsidR="00897F45" w:rsidRDefault="00D15E2D">
      <w:pPr>
        <w:pStyle w:val="Heading3"/>
        <w:keepNext w:val="0"/>
        <w:keepLines w:val="0"/>
        <w:spacing w:before="280" w:after="80"/>
        <w:rPr>
          <w:sz w:val="26"/>
          <w:szCs w:val="26"/>
        </w:rPr>
      </w:pPr>
      <w:bookmarkStart w:id="29" w:name="_heading=h.dx8zi18ep8st" w:colFirst="0" w:colLast="0"/>
      <w:bookmarkEnd w:id="29"/>
      <w:r>
        <w:rPr>
          <w:sz w:val="26"/>
          <w:szCs w:val="26"/>
        </w:rPr>
        <w:t>Future Work</w:t>
      </w:r>
    </w:p>
    <w:p w14:paraId="2C3AF84B" w14:textId="77777777" w:rsidR="00897F45" w:rsidRDefault="00D15E2D">
      <w:pPr>
        <w:numPr>
          <w:ilvl w:val="0"/>
          <w:numId w:val="21"/>
        </w:numPr>
        <w:spacing w:before="240" w:line="240" w:lineRule="auto"/>
      </w:pPr>
      <w:r>
        <w:t>Mobile app version</w:t>
      </w:r>
    </w:p>
    <w:p w14:paraId="6D542D96" w14:textId="77777777" w:rsidR="00897F45" w:rsidRDefault="00D15E2D">
      <w:pPr>
        <w:numPr>
          <w:ilvl w:val="0"/>
          <w:numId w:val="21"/>
        </w:numPr>
        <w:spacing w:line="240" w:lineRule="auto"/>
      </w:pPr>
      <w:r>
        <w:t>Multi-factor authentication (OTP)</w:t>
      </w:r>
    </w:p>
    <w:p w14:paraId="5165B340" w14:textId="77777777" w:rsidR="00897F45" w:rsidRDefault="00D15E2D">
      <w:pPr>
        <w:numPr>
          <w:ilvl w:val="0"/>
          <w:numId w:val="21"/>
        </w:numPr>
        <w:spacing w:line="240" w:lineRule="auto"/>
      </w:pPr>
      <w:r>
        <w:t>Admin analytics dashboard</w:t>
      </w:r>
    </w:p>
    <w:p w14:paraId="459A7D7C" w14:textId="77777777" w:rsidR="00897F45" w:rsidRDefault="00D15E2D">
      <w:pPr>
        <w:numPr>
          <w:ilvl w:val="0"/>
          <w:numId w:val="21"/>
        </w:numPr>
        <w:spacing w:line="240" w:lineRule="auto"/>
      </w:pPr>
      <w:r>
        <w:t>Audit logs and monitoring</w:t>
      </w:r>
    </w:p>
    <w:p w14:paraId="52CCD2B7" w14:textId="77777777" w:rsidR="00897F45" w:rsidRDefault="00D15E2D">
      <w:pPr>
        <w:numPr>
          <w:ilvl w:val="0"/>
          <w:numId w:val="21"/>
        </w:numPr>
        <w:spacing w:line="240" w:lineRule="auto"/>
      </w:pPr>
      <w:r>
        <w:t>Single sign-on (SSO)</w:t>
      </w:r>
    </w:p>
    <w:p w14:paraId="16BC9A10" w14:textId="77777777" w:rsidR="00897F45" w:rsidRDefault="00D15E2D">
      <w:pPr>
        <w:numPr>
          <w:ilvl w:val="0"/>
          <w:numId w:val="21"/>
        </w:numPr>
        <w:spacing w:line="240" w:lineRule="auto"/>
      </w:pPr>
      <w:r>
        <w:t>Integration with full company system</w:t>
      </w:r>
    </w:p>
    <w:p w14:paraId="5C6F1AA6" w14:textId="77777777" w:rsidR="00897F45" w:rsidRDefault="00D15E2D">
      <w:pPr>
        <w:numPr>
          <w:ilvl w:val="0"/>
          <w:numId w:val="21"/>
        </w:numPr>
        <w:spacing w:after="240" w:line="240" w:lineRule="auto"/>
      </w:pPr>
      <w:r>
        <w:t>Performance testing for large-scale use</w:t>
      </w:r>
    </w:p>
    <w:p w14:paraId="2D5E2D0B" w14:textId="77777777" w:rsidR="00897F45" w:rsidRDefault="00897F45">
      <w:pPr>
        <w:spacing w:before="280" w:after="280" w:line="240" w:lineRule="auto"/>
      </w:pPr>
    </w:p>
    <w:p w14:paraId="4F447D9D" w14:textId="74DB6B76" w:rsidR="00897F45" w:rsidRPr="00EF181B" w:rsidRDefault="00D15E2D" w:rsidP="00EF181B">
      <w:pPr>
        <w:pStyle w:val="Heading1"/>
      </w:pPr>
      <w:bookmarkStart w:id="30" w:name="_heading=h.tnyy9lz1mqy6" w:colFirst="0" w:colLast="0"/>
      <w:bookmarkEnd w:id="30"/>
      <w:r>
        <w:t>8. References</w:t>
      </w:r>
    </w:p>
    <w:p w14:paraId="3E50EC31" w14:textId="77777777" w:rsidR="00EF181B" w:rsidRDefault="00EF181B" w:rsidP="00EF181B">
      <w:pPr>
        <w:numPr>
          <w:ilvl w:val="0"/>
          <w:numId w:val="8"/>
        </w:numPr>
        <w:spacing w:before="280" w:line="240" w:lineRule="auto"/>
      </w:pPr>
      <w:r>
        <w:t>Laravel Documentation. (2024). Authentication. https://laravel.com/docs/10.x/authentication</w:t>
      </w:r>
    </w:p>
    <w:p w14:paraId="0AE8CDDE" w14:textId="52B70695" w:rsidR="00EF181B" w:rsidRDefault="00EF181B" w:rsidP="00EF181B">
      <w:pPr>
        <w:numPr>
          <w:ilvl w:val="0"/>
          <w:numId w:val="8"/>
        </w:numPr>
        <w:spacing w:before="280" w:line="240" w:lineRule="auto"/>
      </w:pPr>
      <w:r>
        <w:t>Allafi, R., &amp; Darem, A. A. D. (2025). Balancing usability and security in web applications. International Journal of Advanced and Applied Sciences, 12(6), 1–12. :contentReference[oaicite:3]{index=3}</w:t>
      </w:r>
    </w:p>
    <w:p w14:paraId="33E425B3" w14:textId="1DD4FE0B" w:rsidR="00EF181B" w:rsidRDefault="00EF181B" w:rsidP="00EF181B">
      <w:pPr>
        <w:numPr>
          <w:ilvl w:val="0"/>
          <w:numId w:val="8"/>
        </w:numPr>
        <w:spacing w:before="280" w:line="240" w:lineRule="auto"/>
      </w:pPr>
      <w:r>
        <w:t>Hof, H.-J. (2015). User</w:t>
      </w:r>
      <w:r>
        <w:rPr>
          <w:rFonts w:ascii="Cambria Math" w:hAnsi="Cambria Math" w:cs="Cambria Math"/>
        </w:rPr>
        <w:t>‑</w:t>
      </w:r>
      <w:r>
        <w:t>centric IT security: How to design usable security mechanisms (arXiv:1506.07167). arXiv. :contentReference[oaicite:4]{index=4}</w:t>
      </w:r>
    </w:p>
    <w:p w14:paraId="22331A9C" w14:textId="2AAC8885" w:rsidR="00EF181B" w:rsidRDefault="00EF181B" w:rsidP="00EF181B">
      <w:pPr>
        <w:numPr>
          <w:ilvl w:val="0"/>
          <w:numId w:val="8"/>
        </w:numPr>
        <w:spacing w:before="280" w:line="240" w:lineRule="auto"/>
      </w:pPr>
      <w:r>
        <w:t>Usability of web authentication systems. (n.d.). In Wikipedia. Retrieved December 23, 2025, from https://en.wikipedia.org/wiki/Usability_of_web_authentication_systems :contentReference[oaicite:5]{index=5}</w:t>
      </w:r>
    </w:p>
    <w:p w14:paraId="728B1752" w14:textId="1D909F40" w:rsidR="00EF181B" w:rsidRDefault="00EF181B" w:rsidP="00EF181B">
      <w:pPr>
        <w:numPr>
          <w:ilvl w:val="0"/>
          <w:numId w:val="8"/>
        </w:numPr>
        <w:spacing w:before="280" w:line="240" w:lineRule="auto"/>
      </w:pPr>
      <w:r>
        <w:t>ISO 9241</w:t>
      </w:r>
      <w:r>
        <w:rPr>
          <w:rFonts w:ascii="Cambria Math" w:hAnsi="Cambria Math" w:cs="Cambria Math"/>
        </w:rPr>
        <w:t>‑</w:t>
      </w:r>
      <w:r>
        <w:t>11:2018. (2018). Ergonomics of human</w:t>
      </w:r>
      <w:r>
        <w:rPr>
          <w:rFonts w:ascii="Cambria Math" w:hAnsi="Cambria Math" w:cs="Cambria Math"/>
        </w:rPr>
        <w:t>‑</w:t>
      </w:r>
      <w:r>
        <w:t>system interaction — Part 11: Usability: Definitions and concepts. International Organization for Standardization.</w:t>
      </w:r>
    </w:p>
    <w:p w14:paraId="3CEBDF51" w14:textId="77777777" w:rsidR="00EF181B" w:rsidRDefault="00EF181B" w:rsidP="00EF181B">
      <w:pPr>
        <w:spacing w:before="280" w:line="240" w:lineRule="auto"/>
      </w:pPr>
    </w:p>
    <w:p w14:paraId="0199AD5F" w14:textId="77777777" w:rsidR="00EF181B" w:rsidRDefault="00EF181B" w:rsidP="00EF181B">
      <w:pPr>
        <w:spacing w:before="280" w:line="240" w:lineRule="auto"/>
      </w:pPr>
    </w:p>
    <w:p w14:paraId="13479ED0" w14:textId="77777777" w:rsidR="00EF181B" w:rsidRDefault="00EF181B" w:rsidP="00EF181B">
      <w:pPr>
        <w:spacing w:before="280" w:line="240" w:lineRule="auto"/>
      </w:pPr>
    </w:p>
    <w:p w14:paraId="50E72223" w14:textId="77777777" w:rsidR="00897F45" w:rsidRDefault="00D15E2D">
      <w:pPr>
        <w:pStyle w:val="Heading1"/>
      </w:pPr>
      <w:r>
        <w:lastRenderedPageBreak/>
        <w:t>9. Appendices</w:t>
      </w:r>
    </w:p>
    <w:p w14:paraId="4E1569DD" w14:textId="77777777" w:rsidR="00897F45" w:rsidRDefault="00D15E2D">
      <w:pPr>
        <w:numPr>
          <w:ilvl w:val="0"/>
          <w:numId w:val="9"/>
        </w:numPr>
        <w:spacing w:before="280" w:line="240" w:lineRule="auto"/>
      </w:pPr>
      <w:r>
        <w:rPr>
          <w:b/>
          <w:bCs/>
        </w:rPr>
        <w:t>Appendix A:</w:t>
      </w:r>
      <w:r>
        <w:t xml:space="preserve"> Full Survey Questions and Raw Data</w:t>
      </w:r>
      <w:sdt>
        <w:sdtPr>
          <w:tag w:val="goog_rdk_1"/>
          <w:id w:val="1613229828"/>
        </w:sdtPr>
        <w:sdtContent>
          <w:ins w:id="31" w:author="Nathaniel Abarca" w:date="2025-11-25T05:47:00Z">
            <w:r>
              <w:tab/>
            </w:r>
          </w:ins>
        </w:sdtContent>
      </w:sdt>
    </w:p>
    <w:p w14:paraId="268B1243" w14:textId="77777777" w:rsidR="00897F45" w:rsidRDefault="00897F45">
      <w:pPr>
        <w:spacing w:line="240" w:lineRule="auto"/>
        <w:ind w:left="720"/>
        <w:rPr>
          <w:b/>
          <w:bCs/>
        </w:rPr>
      </w:pPr>
    </w:p>
    <w:p w14:paraId="4048590D" w14:textId="77777777" w:rsidR="00897F45" w:rsidRDefault="00D15E2D">
      <w:pPr>
        <w:spacing w:before="240" w:after="240" w:line="24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survey aims to understand the current state of system problems within this financial institution, focusing on aspects like system downtime, impact on operations, security concerns, user experience, maintenance, backup/recovery, compliance, and plans for improvement. Your input will help identify key challenges and potential areas for enhancement in financial systems. Responses are for informational purposes to guide understanding and potential improvements in managing system-related issues in financial institutions.</w:t>
      </w:r>
    </w:p>
    <w:p w14:paraId="328D10DB" w14:textId="77777777" w:rsidR="00897F45" w:rsidRDefault="00D15E2D">
      <w:pPr>
        <w:spacing w:before="240" w:line="240" w:lineRule="auto"/>
        <w:rPr>
          <w:rFonts w:ascii="Times New Roman" w:eastAsia="Times New Roman" w:hAnsi="Times New Roman" w:cs="Times New Roman"/>
          <w:b/>
          <w:bCs/>
        </w:rPr>
      </w:pPr>
      <w:r>
        <w:rPr>
          <w:rFonts w:ascii="Times New Roman" w:eastAsia="Times New Roman" w:hAnsi="Times New Roman" w:cs="Times New Roman"/>
          <w:b/>
          <w:bCs/>
        </w:rPr>
        <w:t>1.</w:t>
      </w:r>
      <w:r>
        <w:rPr>
          <w:rFonts w:ascii="Times New Roman" w:eastAsia="Times New Roman" w:hAnsi="Times New Roman" w:cs="Times New Roman"/>
          <w:b/>
          <w:bCs/>
          <w:sz w:val="14"/>
          <w:szCs w:val="14"/>
        </w:rPr>
        <w:t xml:space="preserve">       </w:t>
      </w:r>
      <w:r>
        <w:rPr>
          <w:rFonts w:ascii="Times New Roman" w:eastAsia="Times New Roman" w:hAnsi="Times New Roman" w:cs="Times New Roman"/>
          <w:b/>
          <w:bCs/>
        </w:rPr>
        <w:t>How often do you experience system downtime in critical financial operations?</w:t>
      </w:r>
    </w:p>
    <w:p w14:paraId="68CC5FD2" w14:textId="77777777" w:rsidR="00897F45" w:rsidRDefault="00D15E2D">
      <w:pPr>
        <w:spacing w:line="240" w:lineRule="auto"/>
        <w:ind w:left="1440"/>
        <w:rPr>
          <w:rFonts w:ascii="Times New Roman" w:eastAsia="Times New Roman" w:hAnsi="Times New Roman" w:cs="Times New Roman"/>
        </w:rPr>
      </w:pPr>
      <w:r>
        <w:rPr>
          <w:rFonts w:ascii="Times New Roman" w:eastAsia="Times New Roman" w:hAnsi="Times New Roman" w:cs="Times New Roman"/>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rPr>
        <w:t>Rarely</w:t>
      </w:r>
    </w:p>
    <w:p w14:paraId="0384F953" w14:textId="77777777" w:rsidR="00897F45" w:rsidRDefault="00D15E2D">
      <w:pPr>
        <w:spacing w:line="240" w:lineRule="auto"/>
        <w:ind w:left="1440"/>
        <w:rPr>
          <w:rFonts w:ascii="Times New Roman" w:eastAsia="Times New Roman" w:hAnsi="Times New Roman" w:cs="Times New Roman"/>
        </w:rPr>
      </w:pPr>
      <w:r>
        <w:rPr>
          <w:rFonts w:ascii="Times New Roman" w:eastAsia="Times New Roman" w:hAnsi="Times New Roman" w:cs="Times New Roman"/>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rPr>
        <w:t>Occasionally</w:t>
      </w:r>
    </w:p>
    <w:p w14:paraId="1F5D8633" w14:textId="77777777" w:rsidR="00897F45" w:rsidRDefault="00D15E2D">
      <w:pPr>
        <w:spacing w:line="240" w:lineRule="auto"/>
        <w:ind w:left="1440"/>
        <w:rPr>
          <w:rFonts w:ascii="Times New Roman" w:eastAsia="Times New Roman" w:hAnsi="Times New Roman" w:cs="Times New Roman"/>
        </w:rPr>
      </w:pPr>
      <w:r>
        <w:rPr>
          <w:rFonts w:ascii="Times New Roman" w:eastAsia="Times New Roman" w:hAnsi="Times New Roman" w:cs="Times New Roman"/>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rPr>
        <w:t>Frequently</w:t>
      </w:r>
    </w:p>
    <w:p w14:paraId="61F209F9" w14:textId="77777777" w:rsidR="00897F45" w:rsidRDefault="00D15E2D">
      <w:pPr>
        <w:spacing w:line="240" w:lineRule="auto"/>
        <w:ind w:left="1440"/>
        <w:rPr>
          <w:rFonts w:ascii="Times New Roman" w:eastAsia="Times New Roman" w:hAnsi="Times New Roman" w:cs="Times New Roman"/>
        </w:rPr>
      </w:pPr>
      <w:r>
        <w:rPr>
          <w:rFonts w:ascii="Times New Roman" w:eastAsia="Times New Roman" w:hAnsi="Times New Roman" w:cs="Times New Roman"/>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rPr>
        <w:t>Almost daily</w:t>
      </w:r>
    </w:p>
    <w:p w14:paraId="1D757F2F" w14:textId="77777777" w:rsidR="00897F45" w:rsidRDefault="00D15E2D">
      <w:pPr>
        <w:spacing w:before="240" w:after="240" w:line="240" w:lineRule="auto"/>
        <w:rPr>
          <w:rFonts w:ascii="Times New Roman" w:eastAsia="Times New Roman" w:hAnsi="Times New Roman" w:cs="Times New Roman"/>
          <w:b/>
          <w:bCs/>
        </w:rPr>
      </w:pPr>
      <w:r>
        <w:rPr>
          <w:rFonts w:ascii="Times New Roman" w:eastAsia="Times New Roman" w:hAnsi="Times New Roman" w:cs="Times New Roman"/>
          <w:b/>
          <w:bCs/>
        </w:rPr>
        <w:t>2.</w:t>
      </w:r>
      <w:r>
        <w:rPr>
          <w:rFonts w:ascii="Times New Roman" w:eastAsia="Times New Roman" w:hAnsi="Times New Roman" w:cs="Times New Roman"/>
          <w:b/>
          <w:bCs/>
          <w:sz w:val="14"/>
          <w:szCs w:val="14"/>
        </w:rPr>
        <w:t xml:space="preserve">       </w:t>
      </w:r>
      <w:r>
        <w:rPr>
          <w:rFonts w:ascii="Times New Roman" w:eastAsia="Times New Roman" w:hAnsi="Times New Roman" w:cs="Times New Roman"/>
          <w:b/>
          <w:bCs/>
        </w:rPr>
        <w:t>How much do system problems impact daily financial operations?</w:t>
      </w:r>
    </w:p>
    <w:p w14:paraId="3F9CECDD"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A.</w:t>
      </w:r>
      <w:r>
        <w:rPr>
          <w:rFonts w:ascii="Times New Roman" w:eastAsia="Times New Roman" w:hAnsi="Times New Roman" w:cs="Times New Roman"/>
          <w:sz w:val="14"/>
          <w:szCs w:val="14"/>
        </w:rPr>
        <w:t xml:space="preserve">     </w:t>
      </w:r>
      <w:r>
        <w:rPr>
          <w:rFonts w:ascii="Times New Roman" w:eastAsia="Times New Roman" w:hAnsi="Times New Roman" w:cs="Times New Roman"/>
        </w:rPr>
        <w:t>Minimal impact</w:t>
      </w:r>
    </w:p>
    <w:p w14:paraId="0237BC5F"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B.</w:t>
      </w:r>
      <w:r>
        <w:rPr>
          <w:rFonts w:ascii="Times New Roman" w:eastAsia="Times New Roman" w:hAnsi="Times New Roman" w:cs="Times New Roman"/>
          <w:sz w:val="14"/>
          <w:szCs w:val="14"/>
        </w:rPr>
        <w:t xml:space="preserve">      </w:t>
      </w:r>
      <w:r>
        <w:rPr>
          <w:rFonts w:ascii="Times New Roman" w:eastAsia="Times New Roman" w:hAnsi="Times New Roman" w:cs="Times New Roman"/>
        </w:rPr>
        <w:t>Some impact</w:t>
      </w:r>
    </w:p>
    <w:p w14:paraId="2F423313"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C.</w:t>
      </w:r>
      <w:r>
        <w:rPr>
          <w:rFonts w:ascii="Times New Roman" w:eastAsia="Times New Roman" w:hAnsi="Times New Roman" w:cs="Times New Roman"/>
          <w:sz w:val="14"/>
          <w:szCs w:val="14"/>
        </w:rPr>
        <w:t xml:space="preserve">      </w:t>
      </w:r>
      <w:r>
        <w:rPr>
          <w:rFonts w:ascii="Times New Roman" w:eastAsia="Times New Roman" w:hAnsi="Times New Roman" w:cs="Times New Roman"/>
        </w:rPr>
        <w:t>Significant impact</w:t>
      </w:r>
    </w:p>
    <w:p w14:paraId="19AE19FA"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D.</w:t>
      </w:r>
      <w:r>
        <w:rPr>
          <w:rFonts w:ascii="Times New Roman" w:eastAsia="Times New Roman" w:hAnsi="Times New Roman" w:cs="Times New Roman"/>
          <w:sz w:val="14"/>
          <w:szCs w:val="14"/>
        </w:rPr>
        <w:t xml:space="preserve">     </w:t>
      </w:r>
      <w:r>
        <w:rPr>
          <w:rFonts w:ascii="Times New Roman" w:eastAsia="Times New Roman" w:hAnsi="Times New Roman" w:cs="Times New Roman"/>
        </w:rPr>
        <w:t>Severe impact affecting transactions/customers</w:t>
      </w:r>
    </w:p>
    <w:p w14:paraId="47274D88" w14:textId="77777777" w:rsidR="00897F45" w:rsidRDefault="00D15E2D">
      <w:pPr>
        <w:spacing w:before="240" w:after="240" w:line="240" w:lineRule="auto"/>
        <w:rPr>
          <w:rFonts w:ascii="Times New Roman" w:eastAsia="Times New Roman" w:hAnsi="Times New Roman" w:cs="Times New Roman"/>
          <w:b/>
          <w:bCs/>
        </w:rPr>
      </w:pPr>
      <w:r>
        <w:rPr>
          <w:rFonts w:ascii="Times New Roman" w:eastAsia="Times New Roman" w:hAnsi="Times New Roman" w:cs="Times New Roman"/>
          <w:b/>
          <w:bCs/>
        </w:rPr>
        <w:t>3.</w:t>
      </w:r>
      <w:r>
        <w:rPr>
          <w:rFonts w:ascii="Times New Roman" w:eastAsia="Times New Roman" w:hAnsi="Times New Roman" w:cs="Times New Roman"/>
          <w:b/>
          <w:bCs/>
          <w:sz w:val="14"/>
          <w:szCs w:val="14"/>
        </w:rPr>
        <w:t xml:space="preserve">       </w:t>
      </w:r>
      <w:r>
        <w:rPr>
          <w:rFonts w:ascii="Times New Roman" w:eastAsia="Times New Roman" w:hAnsi="Times New Roman" w:cs="Times New Roman"/>
          <w:b/>
          <w:bCs/>
        </w:rPr>
        <w:t>What’s the biggest system-related challenge in your financial institution?</w:t>
      </w:r>
    </w:p>
    <w:p w14:paraId="49D63FB6"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A.</w:t>
      </w:r>
      <w:r>
        <w:rPr>
          <w:rFonts w:ascii="Times New Roman" w:eastAsia="Times New Roman" w:hAnsi="Times New Roman" w:cs="Times New Roman"/>
          <w:sz w:val="14"/>
          <w:szCs w:val="14"/>
        </w:rPr>
        <w:t xml:space="preserve">     </w:t>
      </w:r>
      <w:r>
        <w:rPr>
          <w:rFonts w:ascii="Times New Roman" w:eastAsia="Times New Roman" w:hAnsi="Times New Roman" w:cs="Times New Roman"/>
        </w:rPr>
        <w:t>Security vulnerabilities</w:t>
      </w:r>
    </w:p>
    <w:p w14:paraId="3B56F2C6"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B.</w:t>
      </w:r>
      <w:r>
        <w:rPr>
          <w:rFonts w:ascii="Times New Roman" w:eastAsia="Times New Roman" w:hAnsi="Times New Roman" w:cs="Times New Roman"/>
          <w:sz w:val="14"/>
          <w:szCs w:val="14"/>
        </w:rPr>
        <w:t xml:space="preserve">      </w:t>
      </w:r>
      <w:r>
        <w:rPr>
          <w:rFonts w:ascii="Times New Roman" w:eastAsia="Times New Roman" w:hAnsi="Times New Roman" w:cs="Times New Roman"/>
        </w:rPr>
        <w:t>Slow processing speeds</w:t>
      </w:r>
    </w:p>
    <w:p w14:paraId="11AC5E9D"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C.</w:t>
      </w:r>
      <w:r>
        <w:rPr>
          <w:rFonts w:ascii="Times New Roman" w:eastAsia="Times New Roman" w:hAnsi="Times New Roman" w:cs="Times New Roman"/>
          <w:sz w:val="14"/>
          <w:szCs w:val="14"/>
        </w:rPr>
        <w:t xml:space="preserve">      </w:t>
      </w:r>
      <w:r>
        <w:rPr>
          <w:rFonts w:ascii="Times New Roman" w:eastAsia="Times New Roman" w:hAnsi="Times New Roman" w:cs="Times New Roman"/>
        </w:rPr>
        <w:t>Integration issues between systems</w:t>
      </w:r>
    </w:p>
    <w:p w14:paraId="1CB667DB"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D.</w:t>
      </w:r>
      <w:r>
        <w:rPr>
          <w:rFonts w:ascii="Times New Roman" w:eastAsia="Times New Roman" w:hAnsi="Times New Roman" w:cs="Times New Roman"/>
          <w:sz w:val="14"/>
          <w:szCs w:val="14"/>
        </w:rPr>
        <w:t xml:space="preserve">     </w:t>
      </w:r>
      <w:r>
        <w:rPr>
          <w:rFonts w:ascii="Times New Roman" w:eastAsia="Times New Roman" w:hAnsi="Times New Roman" w:cs="Times New Roman"/>
        </w:rPr>
        <w:t>Downtime/failures</w:t>
      </w:r>
    </w:p>
    <w:p w14:paraId="1CBB0697"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E.</w:t>
      </w:r>
      <w:r>
        <w:rPr>
          <w:rFonts w:ascii="Times New Roman" w:eastAsia="Times New Roman" w:hAnsi="Times New Roman" w:cs="Times New Roman"/>
          <w:sz w:val="14"/>
          <w:szCs w:val="14"/>
        </w:rPr>
        <w:t xml:space="preserve">      </w:t>
      </w:r>
      <w:r>
        <w:rPr>
          <w:rFonts w:ascii="Times New Roman" w:eastAsia="Times New Roman" w:hAnsi="Times New Roman" w:cs="Times New Roman"/>
        </w:rPr>
        <w:t>Other (please specify)</w:t>
      </w:r>
    </w:p>
    <w:p w14:paraId="4DF89404" w14:textId="77777777" w:rsidR="00897F45" w:rsidRDefault="00D15E2D">
      <w:pPr>
        <w:spacing w:before="240" w:after="240" w:line="240" w:lineRule="auto"/>
        <w:rPr>
          <w:rFonts w:ascii="Times New Roman" w:eastAsia="Times New Roman" w:hAnsi="Times New Roman" w:cs="Times New Roman"/>
          <w:b/>
          <w:bCs/>
        </w:rPr>
      </w:pPr>
      <w:r>
        <w:rPr>
          <w:rFonts w:ascii="Times New Roman" w:eastAsia="Times New Roman" w:hAnsi="Times New Roman" w:cs="Times New Roman"/>
          <w:b/>
          <w:bCs/>
        </w:rPr>
        <w:t>4.</w:t>
      </w:r>
      <w:r>
        <w:rPr>
          <w:rFonts w:ascii="Times New Roman" w:eastAsia="Times New Roman" w:hAnsi="Times New Roman" w:cs="Times New Roman"/>
          <w:b/>
          <w:bCs/>
          <w:sz w:val="14"/>
          <w:szCs w:val="14"/>
        </w:rPr>
        <w:t xml:space="preserve">       </w:t>
      </w:r>
      <w:r>
        <w:rPr>
          <w:rFonts w:ascii="Times New Roman" w:eastAsia="Times New Roman" w:hAnsi="Times New Roman" w:cs="Times New Roman"/>
          <w:b/>
          <w:bCs/>
        </w:rPr>
        <w:t>Do you experience issues with transaction processing accuracy or speed?</w:t>
      </w:r>
    </w:p>
    <w:p w14:paraId="54532A07"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A.</w:t>
      </w:r>
      <w:r>
        <w:rPr>
          <w:rFonts w:ascii="Times New Roman" w:eastAsia="Times New Roman" w:hAnsi="Times New Roman" w:cs="Times New Roman"/>
          <w:sz w:val="14"/>
          <w:szCs w:val="14"/>
        </w:rPr>
        <w:t xml:space="preserve">     </w:t>
      </w:r>
      <w:r>
        <w:rPr>
          <w:rFonts w:ascii="Times New Roman" w:eastAsia="Times New Roman" w:hAnsi="Times New Roman" w:cs="Times New Roman"/>
        </w:rPr>
        <w:t>Rarely</w:t>
      </w:r>
    </w:p>
    <w:p w14:paraId="158040D0"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B.</w:t>
      </w:r>
      <w:r>
        <w:rPr>
          <w:rFonts w:ascii="Times New Roman" w:eastAsia="Times New Roman" w:hAnsi="Times New Roman" w:cs="Times New Roman"/>
          <w:sz w:val="14"/>
          <w:szCs w:val="14"/>
        </w:rPr>
        <w:t xml:space="preserve">      </w:t>
      </w:r>
      <w:r>
        <w:rPr>
          <w:rFonts w:ascii="Times New Roman" w:eastAsia="Times New Roman" w:hAnsi="Times New Roman" w:cs="Times New Roman"/>
        </w:rPr>
        <w:t>Occasionally</w:t>
      </w:r>
    </w:p>
    <w:p w14:paraId="74431F1C"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C.</w:t>
      </w:r>
      <w:r>
        <w:rPr>
          <w:rFonts w:ascii="Times New Roman" w:eastAsia="Times New Roman" w:hAnsi="Times New Roman" w:cs="Times New Roman"/>
          <w:sz w:val="14"/>
          <w:szCs w:val="14"/>
        </w:rPr>
        <w:t xml:space="preserve">      </w:t>
      </w:r>
      <w:r>
        <w:rPr>
          <w:rFonts w:ascii="Times New Roman" w:eastAsia="Times New Roman" w:hAnsi="Times New Roman" w:cs="Times New Roman"/>
        </w:rPr>
        <w:t>Frequently</w:t>
      </w:r>
    </w:p>
    <w:p w14:paraId="4E0D742D"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D.</w:t>
      </w:r>
      <w:r>
        <w:rPr>
          <w:rFonts w:ascii="Times New Roman" w:eastAsia="Times New Roman" w:hAnsi="Times New Roman" w:cs="Times New Roman"/>
          <w:sz w:val="14"/>
          <w:szCs w:val="14"/>
        </w:rPr>
        <w:t xml:space="preserve">     </w:t>
      </w:r>
      <w:r>
        <w:rPr>
          <w:rFonts w:ascii="Times New Roman" w:eastAsia="Times New Roman" w:hAnsi="Times New Roman" w:cs="Times New Roman"/>
        </w:rPr>
        <w:t>Constantly</w:t>
      </w:r>
    </w:p>
    <w:p w14:paraId="752EB7B0" w14:textId="77777777" w:rsidR="00897F45" w:rsidRDefault="00D15E2D">
      <w:pPr>
        <w:spacing w:before="240" w:after="240" w:line="240" w:lineRule="auto"/>
        <w:rPr>
          <w:rFonts w:ascii="Times New Roman" w:eastAsia="Times New Roman" w:hAnsi="Times New Roman" w:cs="Times New Roman"/>
          <w:b/>
          <w:bCs/>
        </w:rPr>
      </w:pPr>
      <w:r>
        <w:rPr>
          <w:rFonts w:ascii="Times New Roman" w:eastAsia="Times New Roman" w:hAnsi="Times New Roman" w:cs="Times New Roman"/>
          <w:b/>
          <w:bCs/>
        </w:rPr>
        <w:t>5.</w:t>
      </w:r>
      <w:r>
        <w:rPr>
          <w:rFonts w:ascii="Times New Roman" w:eastAsia="Times New Roman" w:hAnsi="Times New Roman" w:cs="Times New Roman"/>
          <w:b/>
          <w:bCs/>
          <w:sz w:val="14"/>
          <w:szCs w:val="14"/>
        </w:rPr>
        <w:t xml:space="preserve">       </w:t>
      </w:r>
      <w:r>
        <w:rPr>
          <w:rFonts w:ascii="Times New Roman" w:eastAsia="Times New Roman" w:hAnsi="Times New Roman" w:cs="Times New Roman"/>
          <w:b/>
          <w:bCs/>
        </w:rPr>
        <w:t>How concerned are you about system security in your financial institution?</w:t>
      </w:r>
    </w:p>
    <w:p w14:paraId="1C49D6DF"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lastRenderedPageBreak/>
        <w:t>A.</w:t>
      </w:r>
      <w:r>
        <w:rPr>
          <w:rFonts w:ascii="Times New Roman" w:eastAsia="Times New Roman" w:hAnsi="Times New Roman" w:cs="Times New Roman"/>
          <w:sz w:val="14"/>
          <w:szCs w:val="14"/>
        </w:rPr>
        <w:t xml:space="preserve">     </w:t>
      </w:r>
      <w:r>
        <w:rPr>
          <w:rFonts w:ascii="Times New Roman" w:eastAsia="Times New Roman" w:hAnsi="Times New Roman" w:cs="Times New Roman"/>
        </w:rPr>
        <w:t>Not concerned</w:t>
      </w:r>
    </w:p>
    <w:p w14:paraId="57C4ED45"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B.</w:t>
      </w:r>
      <w:r>
        <w:rPr>
          <w:rFonts w:ascii="Times New Roman" w:eastAsia="Times New Roman" w:hAnsi="Times New Roman" w:cs="Times New Roman"/>
          <w:sz w:val="14"/>
          <w:szCs w:val="14"/>
        </w:rPr>
        <w:t xml:space="preserve">      </w:t>
      </w:r>
      <w:r>
        <w:rPr>
          <w:rFonts w:ascii="Times New Roman" w:eastAsia="Times New Roman" w:hAnsi="Times New Roman" w:cs="Times New Roman"/>
        </w:rPr>
        <w:t>Slightly concerned</w:t>
      </w:r>
    </w:p>
    <w:p w14:paraId="38CF5C1D"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C.</w:t>
      </w:r>
      <w:r>
        <w:rPr>
          <w:rFonts w:ascii="Times New Roman" w:eastAsia="Times New Roman" w:hAnsi="Times New Roman" w:cs="Times New Roman"/>
          <w:sz w:val="14"/>
          <w:szCs w:val="14"/>
        </w:rPr>
        <w:t xml:space="preserve">      </w:t>
      </w:r>
      <w:r>
        <w:rPr>
          <w:rFonts w:ascii="Times New Roman" w:eastAsia="Times New Roman" w:hAnsi="Times New Roman" w:cs="Times New Roman"/>
        </w:rPr>
        <w:t>Moderately concerned</w:t>
      </w:r>
    </w:p>
    <w:p w14:paraId="060D9B88"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D.</w:t>
      </w:r>
      <w:r>
        <w:rPr>
          <w:rFonts w:ascii="Times New Roman" w:eastAsia="Times New Roman" w:hAnsi="Times New Roman" w:cs="Times New Roman"/>
          <w:sz w:val="14"/>
          <w:szCs w:val="14"/>
        </w:rPr>
        <w:t xml:space="preserve">     </w:t>
      </w:r>
      <w:r>
        <w:rPr>
          <w:rFonts w:ascii="Times New Roman" w:eastAsia="Times New Roman" w:hAnsi="Times New Roman" w:cs="Times New Roman"/>
        </w:rPr>
        <w:t>Very concerned</w:t>
      </w:r>
    </w:p>
    <w:p w14:paraId="53145F76" w14:textId="77777777" w:rsidR="00897F45" w:rsidRDefault="00D15E2D">
      <w:pPr>
        <w:spacing w:before="240" w:after="240" w:line="240" w:lineRule="auto"/>
        <w:rPr>
          <w:rFonts w:ascii="Times New Roman" w:eastAsia="Times New Roman" w:hAnsi="Times New Roman" w:cs="Times New Roman"/>
          <w:b/>
          <w:bCs/>
        </w:rPr>
      </w:pPr>
      <w:r>
        <w:rPr>
          <w:rFonts w:ascii="Times New Roman" w:eastAsia="Times New Roman" w:hAnsi="Times New Roman" w:cs="Times New Roman"/>
          <w:b/>
          <w:bCs/>
        </w:rPr>
        <w:t>6.</w:t>
      </w:r>
      <w:r>
        <w:rPr>
          <w:rFonts w:ascii="Times New Roman" w:eastAsia="Times New Roman" w:hAnsi="Times New Roman" w:cs="Times New Roman"/>
          <w:b/>
          <w:bCs/>
          <w:sz w:val="14"/>
          <w:szCs w:val="14"/>
        </w:rPr>
        <w:t xml:space="preserve">       </w:t>
      </w:r>
      <w:r>
        <w:rPr>
          <w:rFonts w:ascii="Times New Roman" w:eastAsia="Times New Roman" w:hAnsi="Times New Roman" w:cs="Times New Roman"/>
          <w:b/>
          <w:bCs/>
        </w:rPr>
        <w:t>How do employees generally find using the financial systems?</w:t>
      </w:r>
    </w:p>
    <w:p w14:paraId="4F9F0E67"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A.</w:t>
      </w:r>
      <w:r>
        <w:rPr>
          <w:rFonts w:ascii="Times New Roman" w:eastAsia="Times New Roman" w:hAnsi="Times New Roman" w:cs="Times New Roman"/>
          <w:sz w:val="14"/>
          <w:szCs w:val="14"/>
        </w:rPr>
        <w:t xml:space="preserve">     </w:t>
      </w:r>
      <w:r>
        <w:rPr>
          <w:rFonts w:ascii="Times New Roman" w:eastAsia="Times New Roman" w:hAnsi="Times New Roman" w:cs="Times New Roman"/>
        </w:rPr>
        <w:t>Very user-friendly</w:t>
      </w:r>
    </w:p>
    <w:p w14:paraId="23F86BC6"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B.</w:t>
      </w:r>
      <w:r>
        <w:rPr>
          <w:rFonts w:ascii="Times New Roman" w:eastAsia="Times New Roman" w:hAnsi="Times New Roman" w:cs="Times New Roman"/>
          <w:sz w:val="14"/>
          <w:szCs w:val="14"/>
        </w:rPr>
        <w:t xml:space="preserve">      </w:t>
      </w:r>
      <w:r>
        <w:rPr>
          <w:rFonts w:ascii="Times New Roman" w:eastAsia="Times New Roman" w:hAnsi="Times New Roman" w:cs="Times New Roman"/>
        </w:rPr>
        <w:t>Mostly okay</w:t>
      </w:r>
    </w:p>
    <w:p w14:paraId="0C4B430E"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C.</w:t>
      </w:r>
      <w:r>
        <w:rPr>
          <w:rFonts w:ascii="Times New Roman" w:eastAsia="Times New Roman" w:hAnsi="Times New Roman" w:cs="Times New Roman"/>
          <w:sz w:val="14"/>
          <w:szCs w:val="14"/>
        </w:rPr>
        <w:t xml:space="preserve">      </w:t>
      </w:r>
      <w:r>
        <w:rPr>
          <w:rFonts w:ascii="Times New Roman" w:eastAsia="Times New Roman" w:hAnsi="Times New Roman" w:cs="Times New Roman"/>
        </w:rPr>
        <w:t>Some frustrations</w:t>
      </w:r>
    </w:p>
    <w:p w14:paraId="3E58256F"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D.</w:t>
      </w:r>
      <w:r>
        <w:rPr>
          <w:rFonts w:ascii="Times New Roman" w:eastAsia="Times New Roman" w:hAnsi="Times New Roman" w:cs="Times New Roman"/>
          <w:sz w:val="14"/>
          <w:szCs w:val="14"/>
        </w:rPr>
        <w:t xml:space="preserve">     </w:t>
      </w:r>
      <w:r>
        <w:rPr>
          <w:rFonts w:ascii="Times New Roman" w:eastAsia="Times New Roman" w:hAnsi="Times New Roman" w:cs="Times New Roman"/>
        </w:rPr>
        <w:t>Often difficult</w:t>
      </w:r>
    </w:p>
    <w:p w14:paraId="56A0F9C0" w14:textId="77777777" w:rsidR="00897F45" w:rsidRDefault="00D15E2D">
      <w:pPr>
        <w:spacing w:before="240" w:after="240" w:line="240" w:lineRule="auto"/>
        <w:rPr>
          <w:rFonts w:ascii="Times New Roman" w:eastAsia="Times New Roman" w:hAnsi="Times New Roman" w:cs="Times New Roman"/>
          <w:b/>
          <w:bCs/>
        </w:rPr>
      </w:pPr>
      <w:r>
        <w:rPr>
          <w:rFonts w:ascii="Times New Roman" w:eastAsia="Times New Roman" w:hAnsi="Times New Roman" w:cs="Times New Roman"/>
          <w:b/>
          <w:bCs/>
        </w:rPr>
        <w:t>7.</w:t>
      </w:r>
      <w:r>
        <w:rPr>
          <w:rFonts w:ascii="Times New Roman" w:eastAsia="Times New Roman" w:hAnsi="Times New Roman" w:cs="Times New Roman"/>
          <w:b/>
          <w:bCs/>
          <w:sz w:val="14"/>
          <w:szCs w:val="14"/>
        </w:rPr>
        <w:t xml:space="preserve">       </w:t>
      </w:r>
      <w:r>
        <w:rPr>
          <w:rFonts w:ascii="Times New Roman" w:eastAsia="Times New Roman" w:hAnsi="Times New Roman" w:cs="Times New Roman"/>
          <w:b/>
          <w:bCs/>
        </w:rPr>
        <w:t>How often are financial systems updated or maintained?</w:t>
      </w:r>
    </w:p>
    <w:p w14:paraId="789A2033"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A.</w:t>
      </w:r>
      <w:r>
        <w:rPr>
          <w:rFonts w:ascii="Times New Roman" w:eastAsia="Times New Roman" w:hAnsi="Times New Roman" w:cs="Times New Roman"/>
          <w:sz w:val="14"/>
          <w:szCs w:val="14"/>
        </w:rPr>
        <w:t xml:space="preserve">     </w:t>
      </w:r>
      <w:r>
        <w:rPr>
          <w:rFonts w:ascii="Times New Roman" w:eastAsia="Times New Roman" w:hAnsi="Times New Roman" w:cs="Times New Roman"/>
        </w:rPr>
        <w:t>Regularly scheduled updates</w:t>
      </w:r>
    </w:p>
    <w:p w14:paraId="4BD2427B"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B.</w:t>
      </w:r>
      <w:r>
        <w:rPr>
          <w:rFonts w:ascii="Times New Roman" w:eastAsia="Times New Roman" w:hAnsi="Times New Roman" w:cs="Times New Roman"/>
          <w:sz w:val="14"/>
          <w:szCs w:val="14"/>
        </w:rPr>
        <w:t xml:space="preserve">      </w:t>
      </w:r>
      <w:r>
        <w:rPr>
          <w:rFonts w:ascii="Times New Roman" w:eastAsia="Times New Roman" w:hAnsi="Times New Roman" w:cs="Times New Roman"/>
        </w:rPr>
        <w:t>Occasionally as needed</w:t>
      </w:r>
    </w:p>
    <w:p w14:paraId="5C4D4F8F"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C.</w:t>
      </w:r>
      <w:r>
        <w:rPr>
          <w:rFonts w:ascii="Times New Roman" w:eastAsia="Times New Roman" w:hAnsi="Times New Roman" w:cs="Times New Roman"/>
          <w:sz w:val="14"/>
          <w:szCs w:val="14"/>
        </w:rPr>
        <w:t xml:space="preserve">      </w:t>
      </w:r>
      <w:r>
        <w:rPr>
          <w:rFonts w:ascii="Times New Roman" w:eastAsia="Times New Roman" w:hAnsi="Times New Roman" w:cs="Times New Roman"/>
        </w:rPr>
        <w:t>Rarely</w:t>
      </w:r>
    </w:p>
    <w:p w14:paraId="1CF209DA"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D.</w:t>
      </w:r>
      <w:r>
        <w:rPr>
          <w:rFonts w:ascii="Times New Roman" w:eastAsia="Times New Roman" w:hAnsi="Times New Roman" w:cs="Times New Roman"/>
          <w:sz w:val="14"/>
          <w:szCs w:val="14"/>
        </w:rPr>
        <w:t xml:space="preserve">     </w:t>
      </w:r>
      <w:r>
        <w:rPr>
          <w:rFonts w:ascii="Times New Roman" w:eastAsia="Times New Roman" w:hAnsi="Times New Roman" w:cs="Times New Roman"/>
        </w:rPr>
        <w:t>We struggle to keep up with updates</w:t>
      </w:r>
    </w:p>
    <w:p w14:paraId="0C70AF10" w14:textId="77777777" w:rsidR="00897F45" w:rsidRDefault="00D15E2D">
      <w:pPr>
        <w:spacing w:before="240" w:after="240" w:line="240" w:lineRule="auto"/>
        <w:rPr>
          <w:rFonts w:ascii="Times New Roman" w:eastAsia="Times New Roman" w:hAnsi="Times New Roman" w:cs="Times New Roman"/>
          <w:b/>
          <w:bCs/>
        </w:rPr>
      </w:pPr>
      <w:r>
        <w:rPr>
          <w:rFonts w:ascii="Times New Roman" w:eastAsia="Times New Roman" w:hAnsi="Times New Roman" w:cs="Times New Roman"/>
          <w:b/>
          <w:bCs/>
        </w:rPr>
        <w:t>8.</w:t>
      </w:r>
      <w:r>
        <w:rPr>
          <w:rFonts w:ascii="Times New Roman" w:eastAsia="Times New Roman" w:hAnsi="Times New Roman" w:cs="Times New Roman"/>
          <w:b/>
          <w:bCs/>
          <w:sz w:val="14"/>
          <w:szCs w:val="14"/>
        </w:rPr>
        <w:t xml:space="preserve">       </w:t>
      </w:r>
      <w:r>
        <w:rPr>
          <w:rFonts w:ascii="Times New Roman" w:eastAsia="Times New Roman" w:hAnsi="Times New Roman" w:cs="Times New Roman"/>
          <w:b/>
          <w:bCs/>
        </w:rPr>
        <w:t>How confident are you in data backup and recovery processes for financial data?</w:t>
      </w:r>
    </w:p>
    <w:p w14:paraId="59F8BB7F"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A.</w:t>
      </w:r>
      <w:r>
        <w:rPr>
          <w:rFonts w:ascii="Times New Roman" w:eastAsia="Times New Roman" w:hAnsi="Times New Roman" w:cs="Times New Roman"/>
          <w:sz w:val="14"/>
          <w:szCs w:val="14"/>
        </w:rPr>
        <w:t xml:space="preserve">     </w:t>
      </w:r>
      <w:r>
        <w:rPr>
          <w:rFonts w:ascii="Times New Roman" w:eastAsia="Times New Roman" w:hAnsi="Times New Roman" w:cs="Times New Roman"/>
        </w:rPr>
        <w:t>Very confident</w:t>
      </w:r>
    </w:p>
    <w:p w14:paraId="363DEA4D"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B.</w:t>
      </w:r>
      <w:r>
        <w:rPr>
          <w:rFonts w:ascii="Times New Roman" w:eastAsia="Times New Roman" w:hAnsi="Times New Roman" w:cs="Times New Roman"/>
          <w:sz w:val="14"/>
          <w:szCs w:val="14"/>
        </w:rPr>
        <w:t xml:space="preserve">      </w:t>
      </w:r>
      <w:r>
        <w:rPr>
          <w:rFonts w:ascii="Times New Roman" w:eastAsia="Times New Roman" w:hAnsi="Times New Roman" w:cs="Times New Roman"/>
        </w:rPr>
        <w:t>Somewhat confident</w:t>
      </w:r>
    </w:p>
    <w:p w14:paraId="00526CC9"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C.</w:t>
      </w:r>
      <w:r>
        <w:rPr>
          <w:rFonts w:ascii="Times New Roman" w:eastAsia="Times New Roman" w:hAnsi="Times New Roman" w:cs="Times New Roman"/>
          <w:sz w:val="14"/>
          <w:szCs w:val="14"/>
        </w:rPr>
        <w:t xml:space="preserve">      </w:t>
      </w:r>
      <w:r>
        <w:rPr>
          <w:rFonts w:ascii="Times New Roman" w:eastAsia="Times New Roman" w:hAnsi="Times New Roman" w:cs="Times New Roman"/>
        </w:rPr>
        <w:t>Not very confident</w:t>
      </w:r>
    </w:p>
    <w:p w14:paraId="75240234"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D.</w:t>
      </w:r>
      <w:r>
        <w:rPr>
          <w:rFonts w:ascii="Times New Roman" w:eastAsia="Times New Roman" w:hAnsi="Times New Roman" w:cs="Times New Roman"/>
          <w:sz w:val="14"/>
          <w:szCs w:val="14"/>
        </w:rPr>
        <w:t xml:space="preserve">     </w:t>
      </w:r>
      <w:r>
        <w:rPr>
          <w:rFonts w:ascii="Times New Roman" w:eastAsia="Times New Roman" w:hAnsi="Times New Roman" w:cs="Times New Roman"/>
        </w:rPr>
        <w:t>Not confident at all</w:t>
      </w:r>
    </w:p>
    <w:p w14:paraId="01758506" w14:textId="77777777" w:rsidR="00897F45" w:rsidRDefault="00D15E2D">
      <w:pPr>
        <w:spacing w:before="240" w:after="240" w:line="240" w:lineRule="auto"/>
        <w:rPr>
          <w:rFonts w:ascii="Times New Roman" w:eastAsia="Times New Roman" w:hAnsi="Times New Roman" w:cs="Times New Roman"/>
          <w:b/>
          <w:bCs/>
        </w:rPr>
      </w:pPr>
      <w:r>
        <w:rPr>
          <w:rFonts w:ascii="Times New Roman" w:eastAsia="Times New Roman" w:hAnsi="Times New Roman" w:cs="Times New Roman"/>
          <w:b/>
          <w:bCs/>
        </w:rPr>
        <w:t>9.</w:t>
      </w:r>
      <w:r>
        <w:rPr>
          <w:rFonts w:ascii="Times New Roman" w:eastAsia="Times New Roman" w:hAnsi="Times New Roman" w:cs="Times New Roman"/>
          <w:b/>
          <w:bCs/>
          <w:sz w:val="14"/>
          <w:szCs w:val="14"/>
        </w:rPr>
        <w:t xml:space="preserve">       </w:t>
      </w:r>
      <w:r>
        <w:rPr>
          <w:rFonts w:ascii="Times New Roman" w:eastAsia="Times New Roman" w:hAnsi="Times New Roman" w:cs="Times New Roman"/>
          <w:b/>
          <w:bCs/>
        </w:rPr>
        <w:t>Do system issues ever impact compliance with financial regulations?</w:t>
      </w:r>
    </w:p>
    <w:p w14:paraId="147CE9E9"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A.</w:t>
      </w:r>
      <w:r>
        <w:rPr>
          <w:rFonts w:ascii="Times New Roman" w:eastAsia="Times New Roman" w:hAnsi="Times New Roman" w:cs="Times New Roman"/>
          <w:sz w:val="14"/>
          <w:szCs w:val="14"/>
        </w:rPr>
        <w:t xml:space="preserve">     </w:t>
      </w:r>
      <w:r>
        <w:rPr>
          <w:rFonts w:ascii="Times New Roman" w:eastAsia="Times New Roman" w:hAnsi="Times New Roman" w:cs="Times New Roman"/>
        </w:rPr>
        <w:t>Never</w:t>
      </w:r>
    </w:p>
    <w:p w14:paraId="17264200"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B.</w:t>
      </w:r>
      <w:r>
        <w:rPr>
          <w:rFonts w:ascii="Times New Roman" w:eastAsia="Times New Roman" w:hAnsi="Times New Roman" w:cs="Times New Roman"/>
          <w:sz w:val="14"/>
          <w:szCs w:val="14"/>
        </w:rPr>
        <w:t xml:space="preserve">      </w:t>
      </w:r>
      <w:r>
        <w:rPr>
          <w:rFonts w:ascii="Times New Roman" w:eastAsia="Times New Roman" w:hAnsi="Times New Roman" w:cs="Times New Roman"/>
        </w:rPr>
        <w:t>Rarely</w:t>
      </w:r>
    </w:p>
    <w:p w14:paraId="31BEBB60"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C.</w:t>
      </w:r>
      <w:r>
        <w:rPr>
          <w:rFonts w:ascii="Times New Roman" w:eastAsia="Times New Roman" w:hAnsi="Times New Roman" w:cs="Times New Roman"/>
          <w:sz w:val="14"/>
          <w:szCs w:val="14"/>
        </w:rPr>
        <w:t xml:space="preserve">      </w:t>
      </w:r>
      <w:r>
        <w:rPr>
          <w:rFonts w:ascii="Times New Roman" w:eastAsia="Times New Roman" w:hAnsi="Times New Roman" w:cs="Times New Roman"/>
        </w:rPr>
        <w:t>Occasionally</w:t>
      </w:r>
    </w:p>
    <w:p w14:paraId="7D272B00"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D.</w:t>
      </w:r>
      <w:r>
        <w:rPr>
          <w:rFonts w:ascii="Times New Roman" w:eastAsia="Times New Roman" w:hAnsi="Times New Roman" w:cs="Times New Roman"/>
          <w:sz w:val="14"/>
          <w:szCs w:val="14"/>
        </w:rPr>
        <w:t xml:space="preserve">     </w:t>
      </w:r>
      <w:r>
        <w:rPr>
          <w:rFonts w:ascii="Times New Roman" w:eastAsia="Times New Roman" w:hAnsi="Times New Roman" w:cs="Times New Roman"/>
        </w:rPr>
        <w:t>Frequently</w:t>
      </w:r>
    </w:p>
    <w:p w14:paraId="62A98E61" w14:textId="77777777" w:rsidR="00897F45" w:rsidRDefault="00D15E2D">
      <w:pPr>
        <w:spacing w:before="240" w:after="240" w:line="240" w:lineRule="auto"/>
        <w:rPr>
          <w:rFonts w:ascii="Times New Roman" w:eastAsia="Times New Roman" w:hAnsi="Times New Roman" w:cs="Times New Roman"/>
          <w:b/>
          <w:bCs/>
        </w:rPr>
      </w:pPr>
      <w:r>
        <w:rPr>
          <w:rFonts w:ascii="Times New Roman" w:eastAsia="Times New Roman" w:hAnsi="Times New Roman" w:cs="Times New Roman"/>
          <w:b/>
          <w:bCs/>
        </w:rPr>
        <w:t>10.</w:t>
      </w:r>
      <w:r>
        <w:rPr>
          <w:rFonts w:ascii="Times New Roman" w:eastAsia="Times New Roman" w:hAnsi="Times New Roman" w:cs="Times New Roman"/>
          <w:b/>
          <w:bCs/>
          <w:sz w:val="14"/>
          <w:szCs w:val="14"/>
        </w:rPr>
        <w:t xml:space="preserve">   </w:t>
      </w:r>
      <w:r>
        <w:rPr>
          <w:rFonts w:ascii="Times New Roman" w:eastAsia="Times New Roman" w:hAnsi="Times New Roman" w:cs="Times New Roman"/>
          <w:b/>
          <w:bCs/>
        </w:rPr>
        <w:t>Are there plans to improve or upgrade financial systems in the near future?</w:t>
      </w:r>
    </w:p>
    <w:p w14:paraId="1DC80CB6"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A.</w:t>
      </w:r>
      <w:r>
        <w:rPr>
          <w:rFonts w:ascii="Times New Roman" w:eastAsia="Times New Roman" w:hAnsi="Times New Roman" w:cs="Times New Roman"/>
          <w:sz w:val="14"/>
          <w:szCs w:val="14"/>
        </w:rPr>
        <w:t xml:space="preserve">     </w:t>
      </w:r>
      <w:r>
        <w:rPr>
          <w:rFonts w:ascii="Times New Roman" w:eastAsia="Times New Roman" w:hAnsi="Times New Roman" w:cs="Times New Roman"/>
        </w:rPr>
        <w:t>Yes, actively planning</w:t>
      </w:r>
    </w:p>
    <w:p w14:paraId="1E9C640E"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B.</w:t>
      </w:r>
      <w:r>
        <w:rPr>
          <w:rFonts w:ascii="Times New Roman" w:eastAsia="Times New Roman" w:hAnsi="Times New Roman" w:cs="Times New Roman"/>
          <w:sz w:val="14"/>
          <w:szCs w:val="14"/>
        </w:rPr>
        <w:t xml:space="preserve">      </w:t>
      </w:r>
      <w:r>
        <w:rPr>
          <w:rFonts w:ascii="Times New Roman" w:eastAsia="Times New Roman" w:hAnsi="Times New Roman" w:cs="Times New Roman"/>
        </w:rPr>
        <w:t>Considering options</w:t>
      </w:r>
    </w:p>
    <w:p w14:paraId="70B740EE"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lastRenderedPageBreak/>
        <w:t>C.</w:t>
      </w:r>
      <w:r>
        <w:rPr>
          <w:rFonts w:ascii="Times New Roman" w:eastAsia="Times New Roman" w:hAnsi="Times New Roman" w:cs="Times New Roman"/>
          <w:sz w:val="14"/>
          <w:szCs w:val="14"/>
        </w:rPr>
        <w:t xml:space="preserve">      </w:t>
      </w:r>
      <w:r>
        <w:rPr>
          <w:rFonts w:ascii="Times New Roman" w:eastAsia="Times New Roman" w:hAnsi="Times New Roman" w:cs="Times New Roman"/>
        </w:rPr>
        <w:t>No immediate plans</w:t>
      </w:r>
    </w:p>
    <w:p w14:paraId="4142CE1E" w14:textId="77777777" w:rsidR="00897F45" w:rsidRDefault="00D15E2D">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D.</w:t>
      </w:r>
      <w:r>
        <w:rPr>
          <w:rFonts w:ascii="Times New Roman" w:eastAsia="Times New Roman" w:hAnsi="Times New Roman" w:cs="Times New Roman"/>
          <w:sz w:val="14"/>
          <w:szCs w:val="14"/>
        </w:rPr>
        <w:t xml:space="preserve">     </w:t>
      </w:r>
      <w:r>
        <w:rPr>
          <w:rFonts w:ascii="Times New Roman" w:eastAsia="Times New Roman" w:hAnsi="Times New Roman" w:cs="Times New Roman"/>
        </w:rPr>
        <w:t>Budget constraints limit upgrades</w:t>
      </w:r>
    </w:p>
    <w:p w14:paraId="3AEA1EDA" w14:textId="77777777" w:rsidR="00897F45" w:rsidRDefault="00D15E2D">
      <w:pPr>
        <w:spacing w:before="240" w:after="240" w:line="240" w:lineRule="auto"/>
        <w:rPr>
          <w:rFonts w:ascii="Times New Roman" w:eastAsia="Times New Roman" w:hAnsi="Times New Roman" w:cs="Times New Roman"/>
          <w:b/>
          <w:bCs/>
        </w:rPr>
      </w:pPr>
      <w:r>
        <w:rPr>
          <w:rFonts w:ascii="Times New Roman" w:eastAsia="Times New Roman" w:hAnsi="Times New Roman" w:cs="Times New Roman"/>
          <w:b/>
          <w:bCs/>
        </w:rPr>
        <w:t xml:space="preserve"> </w:t>
      </w:r>
    </w:p>
    <w:p w14:paraId="42AE75C0" w14:textId="77777777" w:rsidR="00897F45" w:rsidRDefault="00D15E2D">
      <w:pPr>
        <w:spacing w:before="240" w:line="240" w:lineRule="auto"/>
        <w:rPr>
          <w:rFonts w:ascii="Times New Roman" w:eastAsia="Times New Roman" w:hAnsi="Times New Roman" w:cs="Times New Roman"/>
          <w:b/>
          <w:bCs/>
        </w:rPr>
      </w:pPr>
      <w:r>
        <w:rPr>
          <w:rFonts w:ascii="Times New Roman" w:eastAsia="Times New Roman" w:hAnsi="Times New Roman" w:cs="Times New Roman"/>
          <w:b/>
          <w:bCs/>
        </w:rPr>
        <w:t>Follow-up Questions:</w:t>
      </w:r>
    </w:p>
    <w:p w14:paraId="39E81773" w14:textId="77777777" w:rsidR="00897F45" w:rsidRDefault="00D15E2D">
      <w:pPr>
        <w:spacing w:before="240" w:line="240" w:lineRule="auto"/>
        <w:rPr>
          <w:rFonts w:ascii="Times New Roman" w:eastAsia="Times New Roman" w:hAnsi="Times New Roman" w:cs="Times New Roman"/>
        </w:rPr>
      </w:pPr>
      <w:r>
        <w:rPr>
          <w:rFonts w:ascii="Times New Roman" w:eastAsia="Times New Roman" w:hAnsi="Times New Roman" w:cs="Times New Roman"/>
        </w:rPr>
        <w:t>1.</w:t>
      </w:r>
      <w:r>
        <w:rPr>
          <w:rFonts w:ascii="Times New Roman" w:eastAsia="Times New Roman" w:hAnsi="Times New Roman" w:cs="Times New Roman"/>
          <w:sz w:val="14"/>
          <w:szCs w:val="14"/>
        </w:rPr>
        <w:t xml:space="preserve">       </w:t>
      </w:r>
      <w:r>
        <w:rPr>
          <w:rFonts w:ascii="Times New Roman" w:eastAsia="Times New Roman" w:hAnsi="Times New Roman" w:cs="Times New Roman"/>
        </w:rPr>
        <w:t>If you experience system downtime or issues, what are the typical impacts on financial operations?</w:t>
      </w:r>
    </w:p>
    <w:p w14:paraId="17D8624F" w14:textId="77777777" w:rsidR="00897F45" w:rsidRDefault="00D15E2D">
      <w:pPr>
        <w:spacing w:before="24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634027C5" w14:textId="77777777" w:rsidR="00897F45" w:rsidRDefault="00D15E2D">
      <w:pPr>
        <w:spacing w:before="240" w:line="240" w:lineRule="auto"/>
        <w:rPr>
          <w:rFonts w:ascii="Times New Roman" w:eastAsia="Times New Roman" w:hAnsi="Times New Roman" w:cs="Times New Roman"/>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rPr>
        <w:t>What measures are in place to protect against security vulnerabilities in financial systems?</w:t>
      </w:r>
    </w:p>
    <w:p w14:paraId="2F429DD0" w14:textId="77777777" w:rsidR="00897F45" w:rsidRDefault="00D15E2D">
      <w:pPr>
        <w:spacing w:before="24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29AD07F6" w14:textId="77777777" w:rsidR="00897F45" w:rsidRDefault="00D15E2D">
      <w:pPr>
        <w:spacing w:before="240" w:line="240" w:lineRule="auto"/>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rPr>
        <w:t>How do you ensure financial systems stay compliant with changing regulations?</w:t>
      </w:r>
    </w:p>
    <w:p w14:paraId="6E172236" w14:textId="77777777" w:rsidR="00897F45" w:rsidRDefault="00D15E2D">
      <w:pPr>
        <w:spacing w:before="24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08885427" w14:textId="77777777" w:rsidR="00897F45" w:rsidRDefault="00D15E2D">
      <w:pPr>
        <w:spacing w:before="240" w:line="240" w:lineRule="auto"/>
        <w:rPr>
          <w:rFonts w:ascii="Times New Roman" w:eastAsia="Times New Roman" w:hAnsi="Times New Roman" w:cs="Times New Roman"/>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rPr>
        <w:t>What are the main drivers for considering system upgrades or improvements in your financial institution?</w:t>
      </w:r>
    </w:p>
    <w:p w14:paraId="71110A3F" w14:textId="77777777" w:rsidR="00897F45" w:rsidRDefault="00897F45">
      <w:pPr>
        <w:spacing w:before="240" w:line="240" w:lineRule="auto"/>
        <w:rPr>
          <w:rFonts w:ascii="Times New Roman" w:eastAsia="Times New Roman" w:hAnsi="Times New Roman" w:cs="Times New Roman"/>
        </w:rPr>
      </w:pPr>
    </w:p>
    <w:p w14:paraId="35C307ED" w14:textId="77777777" w:rsidR="00897F45" w:rsidRDefault="00D15E2D">
      <w:pPr>
        <w:spacing w:before="240" w:line="240" w:lineRule="auto"/>
        <w:rPr>
          <w:rFonts w:ascii="Times New Roman" w:eastAsia="Times New Roman" w:hAnsi="Times New Roman" w:cs="Times New Roman"/>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rPr>
        <w:t>How are employees trained on using financial systems, and how often is refresher training done?</w:t>
      </w:r>
    </w:p>
    <w:p w14:paraId="1613DE73" w14:textId="77777777" w:rsidR="00897F45" w:rsidRDefault="00897F45">
      <w:pPr>
        <w:spacing w:line="240" w:lineRule="auto"/>
        <w:ind w:left="720"/>
        <w:rPr>
          <w:b/>
          <w:bCs/>
        </w:rPr>
      </w:pPr>
    </w:p>
    <w:p w14:paraId="1349A2F8" w14:textId="77777777" w:rsidR="00897F45" w:rsidRDefault="00897F45">
      <w:pPr>
        <w:spacing w:line="240" w:lineRule="auto"/>
        <w:ind w:left="720"/>
        <w:rPr>
          <w:b/>
          <w:bCs/>
        </w:rPr>
      </w:pPr>
    </w:p>
    <w:p w14:paraId="0AFDB89F" w14:textId="083341B5" w:rsidR="00897F45" w:rsidRDefault="008465CF">
      <w:pPr>
        <w:spacing w:line="240" w:lineRule="auto"/>
        <w:rPr>
          <w:b/>
          <w:bCs/>
        </w:rPr>
      </w:pPr>
      <w:r>
        <w:rPr>
          <w:b/>
          <w:bCs/>
          <w:noProof/>
        </w:rPr>
        <w:drawing>
          <wp:anchor distT="0" distB="0" distL="114300" distR="114300" simplePos="0" relativeHeight="251659264" behindDoc="0" locked="0" layoutInCell="1" allowOverlap="1" wp14:anchorId="068AF712" wp14:editId="59EF64D4">
            <wp:simplePos x="0" y="0"/>
            <wp:positionH relativeFrom="column">
              <wp:posOffset>762000</wp:posOffset>
            </wp:positionH>
            <wp:positionV relativeFrom="paragraph">
              <wp:posOffset>0</wp:posOffset>
            </wp:positionV>
            <wp:extent cx="1819275" cy="2400300"/>
            <wp:effectExtent l="0" t="0" r="9525" b="0"/>
            <wp:wrapSquare wrapText="bothSides"/>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1819275" cy="240030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58240" behindDoc="0" locked="0" layoutInCell="1" hidden="0" allowOverlap="1" wp14:anchorId="3CED0BE0" wp14:editId="316C7E2B">
            <wp:simplePos x="0" y="0"/>
            <wp:positionH relativeFrom="column">
              <wp:posOffset>3228975</wp:posOffset>
            </wp:positionH>
            <wp:positionV relativeFrom="paragraph">
              <wp:posOffset>9525</wp:posOffset>
            </wp:positionV>
            <wp:extent cx="1859915" cy="2381250"/>
            <wp:effectExtent l="0" t="0" r="6985" b="0"/>
            <wp:wrapSquare wrapText="bothSides" distT="114300" distB="114300" distL="114300" distR="11430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6"/>
                    <a:srcRect/>
                    <a:stretch>
                      <a:fillRect/>
                    </a:stretch>
                  </pic:blipFill>
                  <pic:spPr>
                    <a:xfrm>
                      <a:off x="0" y="0"/>
                      <a:ext cx="1859915" cy="2381250"/>
                    </a:xfrm>
                    <a:prstGeom prst="rect">
                      <a:avLst/>
                    </a:prstGeom>
                    <a:ln/>
                  </pic:spPr>
                </pic:pic>
              </a:graphicData>
            </a:graphic>
            <wp14:sizeRelH relativeFrom="margin">
              <wp14:pctWidth>0</wp14:pctWidth>
            </wp14:sizeRelH>
            <wp14:sizeRelV relativeFrom="margin">
              <wp14:pctHeight>0</wp14:pctHeight>
            </wp14:sizeRelV>
          </wp:anchor>
        </w:drawing>
      </w:r>
    </w:p>
    <w:p w14:paraId="42A06BE7" w14:textId="77777777" w:rsidR="00897F45" w:rsidRDefault="00897F45">
      <w:pPr>
        <w:spacing w:line="240" w:lineRule="auto"/>
        <w:rPr>
          <w:b/>
          <w:bCs/>
        </w:rPr>
      </w:pPr>
    </w:p>
    <w:p w14:paraId="1F5842FA" w14:textId="77777777" w:rsidR="00897F45" w:rsidRDefault="00897F45">
      <w:pPr>
        <w:spacing w:line="240" w:lineRule="auto"/>
        <w:rPr>
          <w:b/>
          <w:bCs/>
        </w:rPr>
      </w:pPr>
    </w:p>
    <w:p w14:paraId="180E444B" w14:textId="77777777" w:rsidR="00897F45" w:rsidRDefault="00897F45">
      <w:pPr>
        <w:spacing w:line="240" w:lineRule="auto"/>
        <w:rPr>
          <w:b/>
          <w:bCs/>
        </w:rPr>
      </w:pPr>
    </w:p>
    <w:p w14:paraId="0F7E6815" w14:textId="77777777" w:rsidR="008465CF" w:rsidRDefault="008465CF">
      <w:pPr>
        <w:spacing w:line="240" w:lineRule="auto"/>
        <w:rPr>
          <w:b/>
          <w:bCs/>
        </w:rPr>
      </w:pPr>
    </w:p>
    <w:p w14:paraId="58B0F489" w14:textId="77777777" w:rsidR="008465CF" w:rsidRDefault="008465CF">
      <w:pPr>
        <w:spacing w:line="240" w:lineRule="auto"/>
        <w:rPr>
          <w:b/>
          <w:bCs/>
        </w:rPr>
      </w:pPr>
    </w:p>
    <w:p w14:paraId="3D8485EE" w14:textId="77777777" w:rsidR="008465CF" w:rsidRDefault="008465CF">
      <w:pPr>
        <w:spacing w:line="240" w:lineRule="auto"/>
        <w:rPr>
          <w:b/>
          <w:bCs/>
        </w:rPr>
      </w:pPr>
    </w:p>
    <w:p w14:paraId="0E56F398" w14:textId="77777777" w:rsidR="008465CF" w:rsidRDefault="008465CF">
      <w:pPr>
        <w:spacing w:line="240" w:lineRule="auto"/>
        <w:rPr>
          <w:b/>
          <w:bCs/>
        </w:rPr>
      </w:pPr>
    </w:p>
    <w:p w14:paraId="7E847C4B" w14:textId="77777777" w:rsidR="008465CF" w:rsidRDefault="008465CF">
      <w:pPr>
        <w:spacing w:line="240" w:lineRule="auto"/>
        <w:rPr>
          <w:b/>
          <w:bCs/>
        </w:rPr>
      </w:pPr>
    </w:p>
    <w:p w14:paraId="36BC44D1" w14:textId="77777777" w:rsidR="008465CF" w:rsidRDefault="008465CF">
      <w:pPr>
        <w:spacing w:line="240" w:lineRule="auto"/>
        <w:rPr>
          <w:b/>
          <w:bCs/>
        </w:rPr>
      </w:pPr>
    </w:p>
    <w:p w14:paraId="3B5E223B" w14:textId="77777777" w:rsidR="008465CF" w:rsidRDefault="008465CF">
      <w:pPr>
        <w:spacing w:line="240" w:lineRule="auto"/>
        <w:rPr>
          <w:b/>
          <w:bCs/>
        </w:rPr>
      </w:pPr>
    </w:p>
    <w:p w14:paraId="23C2D3CB" w14:textId="77777777" w:rsidR="008465CF" w:rsidRDefault="008465CF">
      <w:pPr>
        <w:spacing w:line="240" w:lineRule="auto"/>
        <w:rPr>
          <w:b/>
          <w:bCs/>
        </w:rPr>
      </w:pPr>
    </w:p>
    <w:p w14:paraId="3B345B0C" w14:textId="77777777" w:rsidR="008465CF" w:rsidRDefault="008465CF">
      <w:pPr>
        <w:spacing w:line="240" w:lineRule="auto"/>
        <w:rPr>
          <w:b/>
          <w:bCs/>
        </w:rPr>
      </w:pPr>
    </w:p>
    <w:p w14:paraId="22724CEE" w14:textId="77777777" w:rsidR="008465CF" w:rsidRDefault="008465CF">
      <w:pPr>
        <w:spacing w:line="240" w:lineRule="auto"/>
        <w:rPr>
          <w:b/>
          <w:bCs/>
        </w:rPr>
      </w:pPr>
    </w:p>
    <w:p w14:paraId="4B9DFB88" w14:textId="77777777" w:rsidR="008465CF" w:rsidRDefault="008465CF">
      <w:pPr>
        <w:spacing w:line="240" w:lineRule="auto"/>
        <w:rPr>
          <w:b/>
          <w:bCs/>
        </w:rPr>
      </w:pPr>
    </w:p>
    <w:p w14:paraId="2B9440F0" w14:textId="77777777" w:rsidR="008465CF" w:rsidRDefault="008465CF">
      <w:pPr>
        <w:spacing w:line="240" w:lineRule="auto"/>
        <w:rPr>
          <w:b/>
          <w:bCs/>
        </w:rPr>
      </w:pPr>
    </w:p>
    <w:p w14:paraId="25594C83" w14:textId="77777777" w:rsidR="008465CF" w:rsidRDefault="008465CF">
      <w:pPr>
        <w:spacing w:line="240" w:lineRule="auto"/>
        <w:rPr>
          <w:b/>
          <w:bCs/>
        </w:rPr>
      </w:pPr>
    </w:p>
    <w:p w14:paraId="765EB20E" w14:textId="77777777" w:rsidR="00897F45" w:rsidRDefault="00D15E2D">
      <w:pPr>
        <w:numPr>
          <w:ilvl w:val="0"/>
          <w:numId w:val="9"/>
        </w:numPr>
        <w:spacing w:line="240" w:lineRule="auto"/>
      </w:pPr>
      <w:r>
        <w:rPr>
          <w:b/>
          <w:bCs/>
        </w:rPr>
        <w:t>Appendix B:</w:t>
      </w:r>
      <w:r>
        <w:t xml:space="preserve"> Full Set of User Stories</w:t>
      </w:r>
    </w:p>
    <w:p w14:paraId="29E1C7DC" w14:textId="77777777" w:rsidR="00897F45" w:rsidRDefault="00897F45">
      <w:pPr>
        <w:spacing w:line="240" w:lineRule="auto"/>
      </w:pPr>
    </w:p>
    <w:p w14:paraId="55BD17AA" w14:textId="77777777" w:rsidR="00897F45" w:rsidRDefault="00897F45">
      <w:pPr>
        <w:spacing w:line="240" w:lineRule="auto"/>
      </w:pPr>
    </w:p>
    <w:tbl>
      <w:tblPr>
        <w:tblStyle w:val="af0"/>
        <w:tblW w:w="9025" w:type="dxa"/>
        <w:tblBorders>
          <w:top w:val="nil"/>
          <w:left w:val="nil"/>
          <w:bottom w:val="nil"/>
          <w:right w:val="nil"/>
          <w:insideH w:val="nil"/>
          <w:insideV w:val="nil"/>
        </w:tblBorders>
        <w:tblLayout w:type="fixed"/>
        <w:tblLook w:val="0600" w:firstRow="0" w:lastRow="0" w:firstColumn="0" w:lastColumn="0" w:noHBand="1" w:noVBand="1"/>
      </w:tblPr>
      <w:tblGrid>
        <w:gridCol w:w="2507"/>
        <w:gridCol w:w="3259"/>
        <w:gridCol w:w="3259"/>
      </w:tblGrid>
      <w:tr w:rsidR="00897F45" w14:paraId="3F54F86A" w14:textId="77777777">
        <w:trPr>
          <w:trHeight w:val="1035"/>
        </w:trPr>
        <w:tc>
          <w:tcPr>
            <w:tcW w:w="9024" w:type="dxa"/>
            <w:gridSpan w:val="3"/>
            <w:tcBorders>
              <w:top w:val="single" w:sz="6" w:space="0" w:color="BDC1C6"/>
              <w:left w:val="nil"/>
              <w:bottom w:val="single" w:sz="6" w:space="0" w:color="BDC1C6"/>
              <w:right w:val="single" w:sz="6" w:space="0" w:color="BDC1C6"/>
            </w:tcBorders>
            <w:shd w:val="clear" w:color="auto" w:fill="F1F3F4"/>
            <w:tcMar>
              <w:top w:w="100" w:type="dxa"/>
              <w:left w:w="100" w:type="dxa"/>
              <w:bottom w:w="100" w:type="dxa"/>
              <w:right w:w="100" w:type="dxa"/>
            </w:tcMar>
          </w:tcPr>
          <w:p w14:paraId="5241BF4E" w14:textId="77777777" w:rsidR="00897F45" w:rsidRDefault="00D15E2D">
            <w:pPr>
              <w:pStyle w:val="Heading2"/>
              <w:keepNext w:val="0"/>
              <w:keepLines w:val="0"/>
              <w:spacing w:before="120" w:after="80" w:line="276" w:lineRule="auto"/>
              <w:rPr>
                <w:sz w:val="34"/>
                <w:szCs w:val="34"/>
              </w:rPr>
            </w:pPr>
            <w:bookmarkStart w:id="32" w:name="_heading=h.dsyx3inoqdbh" w:colFirst="0" w:colLast="0"/>
            <w:bookmarkEnd w:id="32"/>
            <w:r>
              <w:rPr>
                <w:sz w:val="34"/>
                <w:szCs w:val="34"/>
              </w:rPr>
              <w:t>User Story</w:t>
            </w:r>
          </w:p>
        </w:tc>
      </w:tr>
      <w:tr w:rsidR="00897F45" w14:paraId="56753CC9" w14:textId="77777777">
        <w:trPr>
          <w:trHeight w:val="1153"/>
        </w:trPr>
        <w:tc>
          <w:tcPr>
            <w:tcW w:w="2506" w:type="dxa"/>
            <w:tcBorders>
              <w:top w:val="nil"/>
              <w:left w:val="nil"/>
              <w:bottom w:val="single" w:sz="6" w:space="0" w:color="BDC1C6"/>
              <w:right w:val="single" w:sz="6" w:space="0" w:color="BDC1C6"/>
            </w:tcBorders>
            <w:shd w:val="clear" w:color="auto" w:fill="F1F3F4"/>
            <w:tcMar>
              <w:top w:w="100" w:type="dxa"/>
              <w:left w:w="100" w:type="dxa"/>
              <w:bottom w:w="100" w:type="dxa"/>
              <w:right w:w="100" w:type="dxa"/>
            </w:tcMar>
            <w:vAlign w:val="bottom"/>
          </w:tcPr>
          <w:p w14:paraId="39CAD59F" w14:textId="77777777" w:rsidR="00897F45" w:rsidRDefault="00D15E2D">
            <w:pPr>
              <w:spacing w:before="240" w:after="240"/>
            </w:pPr>
            <w:r>
              <w:rPr>
                <w:noProof/>
              </w:rPr>
              <w:drawing>
                <wp:inline distT="114300" distB="114300" distL="114300" distR="114300" wp14:anchorId="6BA8EACC" wp14:editId="4A447956">
                  <wp:extent cx="190500" cy="152400"/>
                  <wp:effectExtent l="0" t="0" r="0" b="0"/>
                  <wp:docPr id="3" name="image1.gif" descr="People"/>
                  <wp:cNvGraphicFramePr/>
                  <a:graphic xmlns:a="http://schemas.openxmlformats.org/drawingml/2006/main">
                    <a:graphicData uri="http://schemas.openxmlformats.org/drawingml/2006/picture">
                      <pic:pic xmlns:pic="http://schemas.openxmlformats.org/drawingml/2006/picture">
                        <pic:nvPicPr>
                          <pic:cNvPr id="0" name="image1.gif" descr="People"/>
                          <pic:cNvPicPr preferRelativeResize="0"/>
                        </pic:nvPicPr>
                        <pic:blipFill>
                          <a:blip r:embed="rId17"/>
                          <a:srcRect/>
                          <a:stretch>
                            <a:fillRect/>
                          </a:stretch>
                        </pic:blipFill>
                        <pic:spPr>
                          <a:xfrm>
                            <a:off x="0" y="0"/>
                            <a:ext cx="190500" cy="152400"/>
                          </a:xfrm>
                          <a:prstGeom prst="rect">
                            <a:avLst/>
                          </a:prstGeom>
                          <a:ln/>
                        </pic:spPr>
                      </pic:pic>
                    </a:graphicData>
                  </a:graphic>
                </wp:inline>
              </w:drawing>
            </w:r>
            <w:r>
              <w:t xml:space="preserve"> User Persona</w:t>
            </w:r>
          </w:p>
        </w:tc>
        <w:tc>
          <w:tcPr>
            <w:tcW w:w="3259" w:type="dxa"/>
            <w:tcBorders>
              <w:top w:val="nil"/>
              <w:left w:val="nil"/>
              <w:bottom w:val="single" w:sz="6" w:space="0" w:color="BDC1C6"/>
              <w:right w:val="single" w:sz="6" w:space="0" w:color="BDC1C6"/>
            </w:tcBorders>
            <w:shd w:val="clear" w:color="auto" w:fill="F1F3F4"/>
            <w:tcMar>
              <w:top w:w="100" w:type="dxa"/>
              <w:left w:w="100" w:type="dxa"/>
              <w:bottom w:w="100" w:type="dxa"/>
              <w:right w:w="100" w:type="dxa"/>
            </w:tcMar>
            <w:vAlign w:val="bottom"/>
          </w:tcPr>
          <w:p w14:paraId="357209CE" w14:textId="77777777" w:rsidR="00897F45" w:rsidRDefault="00D15E2D">
            <w:pPr>
              <w:spacing w:before="240" w:after="240"/>
            </w:pPr>
            <w:r>
              <w:t>I want to &lt;Goal/Objective&gt;</w:t>
            </w:r>
          </w:p>
        </w:tc>
        <w:tc>
          <w:tcPr>
            <w:tcW w:w="3259" w:type="dxa"/>
            <w:tcBorders>
              <w:top w:val="nil"/>
              <w:left w:val="nil"/>
              <w:bottom w:val="single" w:sz="6" w:space="0" w:color="BDC1C6"/>
              <w:right w:val="nil"/>
            </w:tcBorders>
            <w:shd w:val="clear" w:color="auto" w:fill="F1F3F4"/>
            <w:tcMar>
              <w:top w:w="100" w:type="dxa"/>
              <w:left w:w="100" w:type="dxa"/>
              <w:bottom w:w="100" w:type="dxa"/>
              <w:right w:w="100" w:type="dxa"/>
            </w:tcMar>
            <w:vAlign w:val="bottom"/>
          </w:tcPr>
          <w:p w14:paraId="72EF03E4" w14:textId="77777777" w:rsidR="00897F45" w:rsidRDefault="00D15E2D">
            <w:pPr>
              <w:spacing w:before="240" w:after="240"/>
            </w:pPr>
            <w:r>
              <w:t>So that &lt;benefit/result/some reason&gt;</w:t>
            </w:r>
          </w:p>
        </w:tc>
      </w:tr>
      <w:tr w:rsidR="00897F45" w14:paraId="1BF1DB9B" w14:textId="77777777">
        <w:trPr>
          <w:trHeight w:val="1290"/>
        </w:trPr>
        <w:tc>
          <w:tcPr>
            <w:tcW w:w="2506" w:type="dxa"/>
            <w:tcBorders>
              <w:top w:val="nil"/>
              <w:left w:val="nil"/>
              <w:bottom w:val="single" w:sz="6" w:space="0" w:color="BDC1C6"/>
              <w:right w:val="single" w:sz="6" w:space="0" w:color="BDC1C6"/>
            </w:tcBorders>
            <w:tcMar>
              <w:top w:w="100" w:type="dxa"/>
              <w:left w:w="100" w:type="dxa"/>
              <w:bottom w:w="100" w:type="dxa"/>
              <w:right w:w="100" w:type="dxa"/>
            </w:tcMar>
          </w:tcPr>
          <w:p w14:paraId="6AA9C7B4" w14:textId="77777777" w:rsidR="00897F45" w:rsidRDefault="00D15E2D">
            <w:pPr>
              <w:spacing w:before="240" w:after="240"/>
            </w:pPr>
            <w:r>
              <w:t>Philmen’s Credit Corporation Employee</w:t>
            </w:r>
          </w:p>
        </w:tc>
        <w:tc>
          <w:tcPr>
            <w:tcW w:w="3259" w:type="dxa"/>
            <w:tcBorders>
              <w:top w:val="nil"/>
              <w:left w:val="nil"/>
              <w:bottom w:val="single" w:sz="6" w:space="0" w:color="BDC1C6"/>
              <w:right w:val="single" w:sz="6" w:space="0" w:color="BDC1C6"/>
            </w:tcBorders>
            <w:tcMar>
              <w:top w:w="100" w:type="dxa"/>
              <w:left w:w="100" w:type="dxa"/>
              <w:bottom w:w="100" w:type="dxa"/>
              <w:right w:w="100" w:type="dxa"/>
            </w:tcMar>
          </w:tcPr>
          <w:p w14:paraId="0E5F38AF" w14:textId="77777777" w:rsidR="00897F45" w:rsidRDefault="00D15E2D">
            <w:pPr>
              <w:spacing w:before="240" w:after="240"/>
            </w:pPr>
            <w:r>
              <w:t>Implement a unified system for all financial operations.</w:t>
            </w:r>
          </w:p>
        </w:tc>
        <w:tc>
          <w:tcPr>
            <w:tcW w:w="3259" w:type="dxa"/>
            <w:tcBorders>
              <w:top w:val="nil"/>
              <w:left w:val="nil"/>
              <w:bottom w:val="single" w:sz="6" w:space="0" w:color="BDC1C6"/>
              <w:right w:val="nil"/>
            </w:tcBorders>
            <w:tcMar>
              <w:top w:w="100" w:type="dxa"/>
              <w:left w:w="100" w:type="dxa"/>
              <w:bottom w:w="100" w:type="dxa"/>
              <w:right w:w="100" w:type="dxa"/>
            </w:tcMar>
          </w:tcPr>
          <w:p w14:paraId="760E4173" w14:textId="77777777" w:rsidR="00897F45" w:rsidRDefault="00D15E2D">
            <w:pPr>
              <w:spacing w:before="240" w:after="240"/>
            </w:pPr>
            <w:r>
              <w:t>To eliminate integration issues between different platforms, ensuring data accuracy and streamlining workflows.</w:t>
            </w:r>
          </w:p>
        </w:tc>
      </w:tr>
      <w:tr w:rsidR="00897F45" w14:paraId="528982EF" w14:textId="77777777">
        <w:trPr>
          <w:trHeight w:val="1812"/>
        </w:trPr>
        <w:tc>
          <w:tcPr>
            <w:tcW w:w="2506" w:type="dxa"/>
            <w:tcBorders>
              <w:top w:val="nil"/>
              <w:left w:val="nil"/>
              <w:bottom w:val="single" w:sz="6" w:space="0" w:color="BDC1C6"/>
              <w:right w:val="single" w:sz="6" w:space="0" w:color="BDC1C6"/>
            </w:tcBorders>
            <w:tcMar>
              <w:top w:w="100" w:type="dxa"/>
              <w:left w:w="100" w:type="dxa"/>
              <w:bottom w:w="100" w:type="dxa"/>
              <w:right w:w="100" w:type="dxa"/>
            </w:tcMar>
          </w:tcPr>
          <w:p w14:paraId="2882827B" w14:textId="77777777" w:rsidR="00897F45" w:rsidRDefault="00D15E2D">
            <w:pPr>
              <w:spacing w:before="240" w:after="240"/>
            </w:pPr>
            <w:r>
              <w:t xml:space="preserve"> </w:t>
            </w:r>
          </w:p>
        </w:tc>
        <w:tc>
          <w:tcPr>
            <w:tcW w:w="3259" w:type="dxa"/>
            <w:tcBorders>
              <w:top w:val="nil"/>
              <w:left w:val="nil"/>
              <w:bottom w:val="single" w:sz="6" w:space="0" w:color="BDC1C6"/>
              <w:right w:val="single" w:sz="6" w:space="0" w:color="BDC1C6"/>
            </w:tcBorders>
            <w:tcMar>
              <w:top w:w="100" w:type="dxa"/>
              <w:left w:w="100" w:type="dxa"/>
              <w:bottom w:w="100" w:type="dxa"/>
              <w:right w:w="100" w:type="dxa"/>
            </w:tcMar>
          </w:tcPr>
          <w:p w14:paraId="31D472DD" w14:textId="77777777" w:rsidR="00897F45" w:rsidRDefault="00D15E2D">
            <w:pPr>
              <w:spacing w:before="240" w:after="240"/>
            </w:pPr>
            <w:r>
              <w:t>Develop an advanced security and threat protection system.</w:t>
            </w:r>
          </w:p>
        </w:tc>
        <w:tc>
          <w:tcPr>
            <w:tcW w:w="3259" w:type="dxa"/>
            <w:tcBorders>
              <w:top w:val="nil"/>
              <w:left w:val="nil"/>
              <w:bottom w:val="single" w:sz="6" w:space="0" w:color="BDC1C6"/>
              <w:right w:val="nil"/>
            </w:tcBorders>
            <w:tcMar>
              <w:top w:w="100" w:type="dxa"/>
              <w:left w:w="100" w:type="dxa"/>
              <w:bottom w:w="100" w:type="dxa"/>
              <w:right w:w="100" w:type="dxa"/>
            </w:tcMar>
          </w:tcPr>
          <w:p w14:paraId="3E475B62" w14:textId="77777777" w:rsidR="00897F45" w:rsidRDefault="00D15E2D">
            <w:pPr>
              <w:spacing w:before="240" w:after="240"/>
            </w:pPr>
            <w:r>
              <w:t>To protect against cyber threats and scams, securing large transaction volumes and preventing data breaches.</w:t>
            </w:r>
          </w:p>
        </w:tc>
      </w:tr>
      <w:tr w:rsidR="00897F45" w14:paraId="4F4DD28D" w14:textId="77777777">
        <w:trPr>
          <w:trHeight w:val="1830"/>
        </w:trPr>
        <w:tc>
          <w:tcPr>
            <w:tcW w:w="2506" w:type="dxa"/>
            <w:tcBorders>
              <w:top w:val="nil"/>
              <w:left w:val="nil"/>
              <w:bottom w:val="single" w:sz="6" w:space="0" w:color="BDC1C6"/>
              <w:right w:val="single" w:sz="6" w:space="0" w:color="BDC1C6"/>
            </w:tcBorders>
            <w:tcMar>
              <w:top w:w="100" w:type="dxa"/>
              <w:left w:w="100" w:type="dxa"/>
              <w:bottom w:w="100" w:type="dxa"/>
              <w:right w:w="100" w:type="dxa"/>
            </w:tcMar>
          </w:tcPr>
          <w:p w14:paraId="0070FDD8" w14:textId="77777777" w:rsidR="00897F45" w:rsidRDefault="00D15E2D">
            <w:pPr>
              <w:spacing w:before="240" w:after="240"/>
            </w:pPr>
            <w:r>
              <w:t xml:space="preserve"> </w:t>
            </w:r>
          </w:p>
        </w:tc>
        <w:tc>
          <w:tcPr>
            <w:tcW w:w="3259" w:type="dxa"/>
            <w:tcBorders>
              <w:top w:val="nil"/>
              <w:left w:val="nil"/>
              <w:bottom w:val="single" w:sz="6" w:space="0" w:color="BDC1C6"/>
              <w:right w:val="single" w:sz="6" w:space="0" w:color="BDC1C6"/>
            </w:tcBorders>
            <w:tcMar>
              <w:top w:w="100" w:type="dxa"/>
              <w:left w:w="100" w:type="dxa"/>
              <w:bottom w:w="100" w:type="dxa"/>
              <w:right w:w="100" w:type="dxa"/>
            </w:tcMar>
          </w:tcPr>
          <w:p w14:paraId="09C6F3FB" w14:textId="77777777" w:rsidR="00897F45" w:rsidRDefault="00D15E2D">
            <w:pPr>
              <w:spacing w:before="240" w:after="240"/>
            </w:pPr>
            <w:r>
              <w:t>Create a robust and automated compliance management module.</w:t>
            </w:r>
          </w:p>
        </w:tc>
        <w:tc>
          <w:tcPr>
            <w:tcW w:w="3259" w:type="dxa"/>
            <w:tcBorders>
              <w:top w:val="nil"/>
              <w:left w:val="nil"/>
              <w:bottom w:val="single" w:sz="6" w:space="0" w:color="BDC1C6"/>
              <w:right w:val="nil"/>
            </w:tcBorders>
            <w:tcMar>
              <w:top w:w="100" w:type="dxa"/>
              <w:left w:w="100" w:type="dxa"/>
              <w:bottom w:w="100" w:type="dxa"/>
              <w:right w:w="100" w:type="dxa"/>
            </w:tcMar>
          </w:tcPr>
          <w:p w14:paraId="308A939E" w14:textId="77777777" w:rsidR="00897F45" w:rsidRDefault="00D15E2D">
            <w:pPr>
              <w:spacing w:before="240" w:after="240"/>
            </w:pPr>
            <w:r>
              <w:t>To automatically track and update regulatory rules, reducing the risk of non-compliance and ensuring reports are generated accurately and on time.</w:t>
            </w:r>
          </w:p>
        </w:tc>
      </w:tr>
      <w:tr w:rsidR="00897F45" w14:paraId="7DEAB399" w14:textId="77777777">
        <w:trPr>
          <w:trHeight w:val="1560"/>
        </w:trPr>
        <w:tc>
          <w:tcPr>
            <w:tcW w:w="2506" w:type="dxa"/>
            <w:tcBorders>
              <w:top w:val="nil"/>
              <w:left w:val="nil"/>
              <w:bottom w:val="single" w:sz="6" w:space="0" w:color="BDC1C6"/>
              <w:right w:val="single" w:sz="6" w:space="0" w:color="BDC1C6"/>
            </w:tcBorders>
            <w:tcMar>
              <w:top w:w="100" w:type="dxa"/>
              <w:left w:w="100" w:type="dxa"/>
              <w:bottom w:w="100" w:type="dxa"/>
              <w:right w:w="100" w:type="dxa"/>
            </w:tcMar>
          </w:tcPr>
          <w:p w14:paraId="77934B9D" w14:textId="77777777" w:rsidR="00897F45" w:rsidRDefault="00D15E2D">
            <w:pPr>
              <w:spacing w:before="240" w:after="240"/>
            </w:pPr>
            <w:r>
              <w:t xml:space="preserve"> </w:t>
            </w:r>
          </w:p>
        </w:tc>
        <w:tc>
          <w:tcPr>
            <w:tcW w:w="3259" w:type="dxa"/>
            <w:tcBorders>
              <w:top w:val="nil"/>
              <w:left w:val="nil"/>
              <w:bottom w:val="single" w:sz="6" w:space="0" w:color="BDC1C6"/>
              <w:right w:val="single" w:sz="6" w:space="0" w:color="BDC1C6"/>
            </w:tcBorders>
            <w:tcMar>
              <w:top w:w="100" w:type="dxa"/>
              <w:left w:w="100" w:type="dxa"/>
              <w:bottom w:w="100" w:type="dxa"/>
              <w:right w:w="100" w:type="dxa"/>
            </w:tcMar>
          </w:tcPr>
          <w:p w14:paraId="68C8CD34" w14:textId="77777777" w:rsidR="00897F45" w:rsidRDefault="00D15E2D">
            <w:pPr>
              <w:spacing w:before="240" w:after="240"/>
            </w:pPr>
            <w:r>
              <w:t>Deploy an automated backup and recovery solution.</w:t>
            </w:r>
          </w:p>
        </w:tc>
        <w:tc>
          <w:tcPr>
            <w:tcW w:w="3259" w:type="dxa"/>
            <w:tcBorders>
              <w:top w:val="nil"/>
              <w:left w:val="nil"/>
              <w:bottom w:val="single" w:sz="6" w:space="0" w:color="BDC1C6"/>
              <w:right w:val="nil"/>
            </w:tcBorders>
            <w:tcMar>
              <w:top w:w="100" w:type="dxa"/>
              <w:left w:w="100" w:type="dxa"/>
              <w:bottom w:w="100" w:type="dxa"/>
              <w:right w:w="100" w:type="dxa"/>
            </w:tcMar>
          </w:tcPr>
          <w:p w14:paraId="7A7537CD" w14:textId="77777777" w:rsidR="00897F45" w:rsidRDefault="00D15E2D">
            <w:pPr>
              <w:spacing w:before="240" w:after="240"/>
            </w:pPr>
            <w:r>
              <w:t>To continuously  back up data and enable instant recovery, increasing reliability and reducing reliance on manual  daily processes.</w:t>
            </w:r>
          </w:p>
        </w:tc>
      </w:tr>
      <w:tr w:rsidR="00897F45" w14:paraId="4D99CD03" w14:textId="77777777">
        <w:trPr>
          <w:trHeight w:val="1560"/>
        </w:trPr>
        <w:tc>
          <w:tcPr>
            <w:tcW w:w="2506" w:type="dxa"/>
            <w:tcBorders>
              <w:top w:val="nil"/>
              <w:left w:val="nil"/>
              <w:bottom w:val="single" w:sz="6" w:space="0" w:color="BDC1C6"/>
              <w:right w:val="single" w:sz="6" w:space="0" w:color="BDC1C6"/>
            </w:tcBorders>
            <w:tcMar>
              <w:top w:w="100" w:type="dxa"/>
              <w:left w:w="100" w:type="dxa"/>
              <w:bottom w:w="100" w:type="dxa"/>
              <w:right w:w="100" w:type="dxa"/>
            </w:tcMar>
          </w:tcPr>
          <w:p w14:paraId="2FF8E5CD" w14:textId="77777777" w:rsidR="00897F45" w:rsidRDefault="00D15E2D">
            <w:pPr>
              <w:spacing w:before="240" w:after="240"/>
            </w:pPr>
            <w:r>
              <w:t xml:space="preserve"> </w:t>
            </w:r>
          </w:p>
        </w:tc>
        <w:tc>
          <w:tcPr>
            <w:tcW w:w="3259" w:type="dxa"/>
            <w:tcBorders>
              <w:top w:val="nil"/>
              <w:left w:val="nil"/>
              <w:bottom w:val="single" w:sz="6" w:space="0" w:color="BDC1C6"/>
              <w:right w:val="single" w:sz="6" w:space="0" w:color="BDC1C6"/>
            </w:tcBorders>
            <w:tcMar>
              <w:top w:w="100" w:type="dxa"/>
              <w:left w:w="100" w:type="dxa"/>
              <w:bottom w:w="100" w:type="dxa"/>
              <w:right w:w="100" w:type="dxa"/>
            </w:tcMar>
          </w:tcPr>
          <w:p w14:paraId="7A94AEA1" w14:textId="77777777" w:rsidR="00897F45" w:rsidRDefault="00D15E2D">
            <w:pPr>
              <w:spacing w:before="240" w:after="240"/>
            </w:pPr>
            <w:r>
              <w:t>Integrate a built-in user support and training system.</w:t>
            </w:r>
          </w:p>
        </w:tc>
        <w:tc>
          <w:tcPr>
            <w:tcW w:w="3259" w:type="dxa"/>
            <w:tcBorders>
              <w:top w:val="nil"/>
              <w:left w:val="nil"/>
              <w:bottom w:val="single" w:sz="6" w:space="0" w:color="BDC1C6"/>
              <w:right w:val="nil"/>
            </w:tcBorders>
            <w:tcMar>
              <w:top w:w="100" w:type="dxa"/>
              <w:left w:w="100" w:type="dxa"/>
              <w:bottom w:w="100" w:type="dxa"/>
              <w:right w:w="100" w:type="dxa"/>
            </w:tcMar>
          </w:tcPr>
          <w:p w14:paraId="34FC496E" w14:textId="77777777" w:rsidR="00897F45" w:rsidRDefault="00D15E2D">
            <w:pPr>
              <w:spacing w:before="240" w:after="240"/>
            </w:pPr>
            <w:r>
              <w:t xml:space="preserve">To reduce user errors and improve system adoption by providing interactive guides, </w:t>
            </w:r>
            <w:r>
              <w:lastRenderedPageBreak/>
              <w:t>tooltips, and training dashboards for employees.</w:t>
            </w:r>
          </w:p>
        </w:tc>
      </w:tr>
    </w:tbl>
    <w:p w14:paraId="205AD3F1" w14:textId="77777777" w:rsidR="00897F45" w:rsidRDefault="00D15E2D">
      <w:pPr>
        <w:spacing w:before="240" w:after="240" w:line="240" w:lineRule="auto"/>
      </w:pPr>
      <w:r>
        <w:lastRenderedPageBreak/>
        <w:t xml:space="preserve"> </w:t>
      </w:r>
    </w:p>
    <w:p w14:paraId="578194F3" w14:textId="77777777" w:rsidR="00897F45" w:rsidRDefault="00897F45">
      <w:pPr>
        <w:spacing w:line="240" w:lineRule="auto"/>
      </w:pPr>
    </w:p>
    <w:p w14:paraId="213C044C" w14:textId="77777777" w:rsidR="00897F45" w:rsidRDefault="00D15E2D">
      <w:pPr>
        <w:numPr>
          <w:ilvl w:val="0"/>
          <w:numId w:val="9"/>
        </w:numPr>
        <w:spacing w:line="240" w:lineRule="auto"/>
      </w:pPr>
      <w:r>
        <w:rPr>
          <w:b/>
          <w:bCs/>
        </w:rPr>
        <w:t>Appendix C:</w:t>
      </w:r>
      <w:r>
        <w:t xml:space="preserve"> API Documentation</w:t>
      </w:r>
    </w:p>
    <w:p w14:paraId="64356891" w14:textId="0D32A414" w:rsidR="00EF181B" w:rsidRDefault="00EF181B" w:rsidP="00EF181B">
      <w:pPr>
        <w:spacing w:line="240" w:lineRule="auto"/>
      </w:pPr>
    </w:p>
    <w:p w14:paraId="4FE2BD25" w14:textId="04513BBE" w:rsidR="00EF181B" w:rsidRDefault="00EF181B" w:rsidP="00EF181B">
      <w:pPr>
        <w:spacing w:line="240" w:lineRule="auto"/>
      </w:pPr>
      <w:r>
        <w:rPr>
          <w:noProof/>
        </w:rPr>
        <w:drawing>
          <wp:anchor distT="0" distB="0" distL="114300" distR="114300" simplePos="0" relativeHeight="251667456" behindDoc="0" locked="0" layoutInCell="1" allowOverlap="1" wp14:anchorId="347ADD97" wp14:editId="761BB8DE">
            <wp:simplePos x="0" y="0"/>
            <wp:positionH relativeFrom="column">
              <wp:posOffset>0</wp:posOffset>
            </wp:positionH>
            <wp:positionV relativeFrom="paragraph">
              <wp:posOffset>3175</wp:posOffset>
            </wp:positionV>
            <wp:extent cx="5661660" cy="3746687"/>
            <wp:effectExtent l="0" t="0" r="0" b="6350"/>
            <wp:wrapTopAndBottom/>
            <wp:docPr id="16776460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1660" cy="3746687"/>
                    </a:xfrm>
                    <a:prstGeom prst="rect">
                      <a:avLst/>
                    </a:prstGeom>
                    <a:noFill/>
                  </pic:spPr>
                </pic:pic>
              </a:graphicData>
            </a:graphic>
          </wp:anchor>
        </w:drawing>
      </w:r>
    </w:p>
    <w:p w14:paraId="167D9F2B" w14:textId="3B6D95E1" w:rsidR="00897F45" w:rsidRDefault="00317969">
      <w:pPr>
        <w:numPr>
          <w:ilvl w:val="0"/>
          <w:numId w:val="9"/>
        </w:numPr>
        <w:spacing w:after="280" w:line="240" w:lineRule="auto"/>
      </w:pPr>
      <w:r>
        <w:rPr>
          <w:noProof/>
        </w:rPr>
        <w:drawing>
          <wp:anchor distT="0" distB="0" distL="114300" distR="114300" simplePos="0" relativeHeight="251668480" behindDoc="0" locked="0" layoutInCell="1" allowOverlap="1" wp14:anchorId="56E1B1D0" wp14:editId="366C9A70">
            <wp:simplePos x="0" y="0"/>
            <wp:positionH relativeFrom="margin">
              <wp:align>center</wp:align>
            </wp:positionH>
            <wp:positionV relativeFrom="paragraph">
              <wp:posOffset>208280</wp:posOffset>
            </wp:positionV>
            <wp:extent cx="5128260" cy="2524713"/>
            <wp:effectExtent l="0" t="0" r="0" b="9525"/>
            <wp:wrapTopAndBottom/>
            <wp:docPr id="20481759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28260" cy="2524713"/>
                    </a:xfrm>
                    <a:prstGeom prst="rect">
                      <a:avLst/>
                    </a:prstGeom>
                    <a:noFill/>
                  </pic:spPr>
                </pic:pic>
              </a:graphicData>
            </a:graphic>
            <wp14:sizeRelH relativeFrom="margin">
              <wp14:pctWidth>0</wp14:pctWidth>
            </wp14:sizeRelH>
            <wp14:sizeRelV relativeFrom="margin">
              <wp14:pctHeight>0</wp14:pctHeight>
            </wp14:sizeRelV>
          </wp:anchor>
        </w:drawing>
      </w:r>
      <w:r w:rsidR="00D15E2D">
        <w:rPr>
          <w:b/>
          <w:bCs/>
        </w:rPr>
        <w:t>Appendix D:</w:t>
      </w:r>
      <w:r w:rsidR="00D15E2D">
        <w:t xml:space="preserve"> Full Design Mockups</w:t>
      </w:r>
    </w:p>
    <w:p w14:paraId="7DB8DCA7" w14:textId="76B58D2A" w:rsidR="00EF181B" w:rsidRDefault="00317969" w:rsidP="00EF181B">
      <w:pPr>
        <w:spacing w:after="280" w:line="240" w:lineRule="auto"/>
      </w:pPr>
      <w:r>
        <w:rPr>
          <w:noProof/>
        </w:rPr>
        <w:lastRenderedPageBreak/>
        <w:drawing>
          <wp:anchor distT="0" distB="0" distL="114300" distR="114300" simplePos="0" relativeHeight="251671552" behindDoc="0" locked="0" layoutInCell="1" allowOverlap="1" wp14:anchorId="4E7C0146" wp14:editId="47522BF1">
            <wp:simplePos x="0" y="0"/>
            <wp:positionH relativeFrom="column">
              <wp:posOffset>205740</wp:posOffset>
            </wp:positionH>
            <wp:positionV relativeFrom="paragraph">
              <wp:posOffset>5570220</wp:posOffset>
            </wp:positionV>
            <wp:extent cx="5334000" cy="2247900"/>
            <wp:effectExtent l="0" t="0" r="0" b="0"/>
            <wp:wrapTopAndBottom/>
            <wp:docPr id="283548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34000" cy="22479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7A161703" wp14:editId="30C66D0C">
            <wp:simplePos x="0" y="0"/>
            <wp:positionH relativeFrom="column">
              <wp:posOffset>205740</wp:posOffset>
            </wp:positionH>
            <wp:positionV relativeFrom="paragraph">
              <wp:posOffset>2720340</wp:posOffset>
            </wp:positionV>
            <wp:extent cx="5326380" cy="2590165"/>
            <wp:effectExtent l="0" t="0" r="7620" b="635"/>
            <wp:wrapTopAndBottom/>
            <wp:docPr id="9230919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26380" cy="259016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1DF157AC" wp14:editId="3B045890">
            <wp:simplePos x="0" y="0"/>
            <wp:positionH relativeFrom="margin">
              <wp:align>center</wp:align>
            </wp:positionH>
            <wp:positionV relativeFrom="paragraph">
              <wp:posOffset>0</wp:posOffset>
            </wp:positionV>
            <wp:extent cx="5364480" cy="2574925"/>
            <wp:effectExtent l="0" t="0" r="7620" b="0"/>
            <wp:wrapTopAndBottom/>
            <wp:docPr id="11852183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64480" cy="2574925"/>
                    </a:xfrm>
                    <a:prstGeom prst="rect">
                      <a:avLst/>
                    </a:prstGeom>
                    <a:noFill/>
                  </pic:spPr>
                </pic:pic>
              </a:graphicData>
            </a:graphic>
            <wp14:sizeRelH relativeFrom="margin">
              <wp14:pctWidth>0</wp14:pctWidth>
            </wp14:sizeRelH>
            <wp14:sizeRelV relativeFrom="margin">
              <wp14:pctHeight>0</wp14:pctHeight>
            </wp14:sizeRelV>
          </wp:anchor>
        </w:drawing>
      </w:r>
    </w:p>
    <w:p w14:paraId="6C4FFA01" w14:textId="3F2C3E5E" w:rsidR="00897F45" w:rsidRDefault="00897F45"/>
    <w:p w14:paraId="205F2A8B" w14:textId="77777777" w:rsidR="00317969" w:rsidRDefault="00317969"/>
    <w:p w14:paraId="763DFACA" w14:textId="77777777" w:rsidR="00317969" w:rsidRDefault="00317969"/>
    <w:p w14:paraId="043DA847" w14:textId="77777777" w:rsidR="00317969" w:rsidRDefault="00317969"/>
    <w:p w14:paraId="1B17C9CD" w14:textId="77777777" w:rsidR="00317969" w:rsidRDefault="00317969"/>
    <w:p w14:paraId="3A15B2FD" w14:textId="39A48E03" w:rsidR="00317969" w:rsidRDefault="00317969">
      <w:r>
        <w:rPr>
          <w:noProof/>
        </w:rPr>
        <w:lastRenderedPageBreak/>
        <w:drawing>
          <wp:anchor distT="0" distB="0" distL="114300" distR="114300" simplePos="0" relativeHeight="251672576" behindDoc="0" locked="0" layoutInCell="1" allowOverlap="1" wp14:anchorId="60EF3E88" wp14:editId="717545D1">
            <wp:simplePos x="0" y="0"/>
            <wp:positionH relativeFrom="margin">
              <wp:align>center</wp:align>
            </wp:positionH>
            <wp:positionV relativeFrom="paragraph">
              <wp:posOffset>0</wp:posOffset>
            </wp:positionV>
            <wp:extent cx="5074626" cy="2885811"/>
            <wp:effectExtent l="0" t="0" r="0" b="0"/>
            <wp:wrapTopAndBottom/>
            <wp:docPr id="6848443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74626" cy="2885811"/>
                    </a:xfrm>
                    <a:prstGeom prst="rect">
                      <a:avLst/>
                    </a:prstGeom>
                    <a:noFill/>
                  </pic:spPr>
                </pic:pic>
              </a:graphicData>
            </a:graphic>
          </wp:anchor>
        </w:drawing>
      </w:r>
    </w:p>
    <w:sectPr w:rsidR="00317969">
      <w:headerReference w:type="default" r:id="rId24"/>
      <w:footerReference w:type="default" r:id="rId25"/>
      <w:headerReference w:type="first" r:id="rId26"/>
      <w:footerReference w:type="first" r:id="rId27"/>
      <w:pgSz w:w="11906" w:h="16838"/>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B5EE9D" w14:textId="77777777" w:rsidR="00456CBD" w:rsidRDefault="00456CBD">
      <w:pPr>
        <w:spacing w:line="240" w:lineRule="auto"/>
      </w:pPr>
      <w:r>
        <w:separator/>
      </w:r>
    </w:p>
  </w:endnote>
  <w:endnote w:type="continuationSeparator" w:id="0">
    <w:p w14:paraId="377EB73C" w14:textId="77777777" w:rsidR="00456CBD" w:rsidRDefault="00456C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swiss"/>
    <w:pitch w:val="variable"/>
    <w:sig w:usb0="00000003" w:usb1="0200E0A0" w:usb2="00000000" w:usb3="00000000" w:csb0="00000001" w:csb1="00000000"/>
    <w:embedRegular r:id="rId1" w:fontKey="{3A7EDC32-73D2-42CA-9D34-A10885924CEA}"/>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BF789C25-24DF-4BBA-ACE6-D577755E3E06}"/>
    <w:embedBold r:id="rId3" w:fontKey="{F86A06A1-85ED-4896-91DB-DBBD185EFD6B}"/>
    <w:embedItalic r:id="rId4" w:fontKey="{D2D105D1-073A-4EE4-A8B1-B1C981A115C4}"/>
    <w:embedBoldItalic r:id="rId5" w:fontKey="{5E4101CE-66FE-4FC8-8E71-360D0459E375}"/>
  </w:font>
  <w:font w:name="Poppins">
    <w:charset w:val="00"/>
    <w:family w:val="auto"/>
    <w:pitch w:val="variable"/>
    <w:sig w:usb0="00008007" w:usb1="00000000" w:usb2="00000000" w:usb3="00000000" w:csb0="00000093" w:csb1="00000000"/>
  </w:font>
  <w:font w:name="Cambria">
    <w:panose1 w:val="02040503050406030204"/>
    <w:charset w:val="00"/>
    <w:family w:val="roman"/>
    <w:pitch w:val="variable"/>
    <w:sig w:usb0="E00006FF" w:usb1="420024FF" w:usb2="02000000" w:usb3="00000000" w:csb0="0000019F" w:csb1="00000000"/>
    <w:embedRegular r:id="rId6" w:fontKey="{094604FB-F747-4BF0-A5F9-AFFC2F5AEAF0}"/>
  </w:font>
  <w:font w:name="Cambria Math">
    <w:panose1 w:val="02040503050406030204"/>
    <w:charset w:val="00"/>
    <w:family w:val="roman"/>
    <w:pitch w:val="variable"/>
    <w:sig w:usb0="E00006FF" w:usb1="420024FF" w:usb2="02000000" w:usb3="00000000" w:csb0="0000019F" w:csb1="00000000"/>
    <w:embedRegular r:id="rId7" w:fontKey="{AD7367BB-0A4C-447D-80B7-60047C200A8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BC81E8" w14:textId="77777777" w:rsidR="00897F45" w:rsidRDefault="00D15E2D">
    <w:pPr>
      <w:jc w:val="right"/>
    </w:pPr>
    <w:r>
      <w:fldChar w:fldCharType="begin"/>
    </w:r>
    <w:r>
      <w:instrText>PAGE</w:instrText>
    </w:r>
    <w:r>
      <w:fldChar w:fldCharType="separate"/>
    </w:r>
    <w:r w:rsidR="00F1120F">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F6F77" w14:textId="77777777" w:rsidR="00897F45" w:rsidRDefault="00D15E2D">
    <w:pPr>
      <w:jc w:val="right"/>
    </w:pPr>
    <w:r>
      <w:fldChar w:fldCharType="begin"/>
    </w:r>
    <w:r>
      <w:instrText>PAGE</w:instrText>
    </w:r>
    <w:r>
      <w:fldChar w:fldCharType="separate"/>
    </w:r>
    <w:r w:rsidR="00F1120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A200CB" w14:textId="77777777" w:rsidR="00456CBD" w:rsidRDefault="00456CBD">
      <w:pPr>
        <w:spacing w:line="240" w:lineRule="auto"/>
      </w:pPr>
      <w:r>
        <w:separator/>
      </w:r>
    </w:p>
  </w:footnote>
  <w:footnote w:type="continuationSeparator" w:id="0">
    <w:p w14:paraId="75FF9B77" w14:textId="77777777" w:rsidR="00456CBD" w:rsidRDefault="00456CB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C77212" w14:textId="77777777" w:rsidR="00897F45" w:rsidRDefault="00897F4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C8338" w14:textId="77777777" w:rsidR="00897F45" w:rsidRDefault="00897F45">
    <w:pPr>
      <w:widowControl w:val="0"/>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68296B"/>
    <w:multiLevelType w:val="multilevel"/>
    <w:tmpl w:val="6A5E27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16D2FB7"/>
    <w:multiLevelType w:val="multilevel"/>
    <w:tmpl w:val="7576C0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53A0853"/>
    <w:multiLevelType w:val="multilevel"/>
    <w:tmpl w:val="17F0B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18237F"/>
    <w:multiLevelType w:val="multilevel"/>
    <w:tmpl w:val="ECC041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B1E0E22"/>
    <w:multiLevelType w:val="multilevel"/>
    <w:tmpl w:val="BF362C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B234997"/>
    <w:multiLevelType w:val="multilevel"/>
    <w:tmpl w:val="BB22A9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A00A87"/>
    <w:multiLevelType w:val="multilevel"/>
    <w:tmpl w:val="055E41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03E254E"/>
    <w:multiLevelType w:val="multilevel"/>
    <w:tmpl w:val="B6C42C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2E976B6"/>
    <w:multiLevelType w:val="multilevel"/>
    <w:tmpl w:val="C8109B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28771303"/>
    <w:multiLevelType w:val="multilevel"/>
    <w:tmpl w:val="1A2A30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A8F5F90"/>
    <w:multiLevelType w:val="multilevel"/>
    <w:tmpl w:val="C43CD7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D89262B"/>
    <w:multiLevelType w:val="multilevel"/>
    <w:tmpl w:val="EB2C7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305A1F00"/>
    <w:multiLevelType w:val="multilevel"/>
    <w:tmpl w:val="E5E084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51D6A47"/>
    <w:multiLevelType w:val="multilevel"/>
    <w:tmpl w:val="0C323B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ED5450C"/>
    <w:multiLevelType w:val="multilevel"/>
    <w:tmpl w:val="432C46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0762831"/>
    <w:multiLevelType w:val="multilevel"/>
    <w:tmpl w:val="1854A1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6193115C"/>
    <w:multiLevelType w:val="multilevel"/>
    <w:tmpl w:val="5434B0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65AF31EF"/>
    <w:multiLevelType w:val="multilevel"/>
    <w:tmpl w:val="CAEA1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A841DD9"/>
    <w:multiLevelType w:val="multilevel"/>
    <w:tmpl w:val="643A88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70B647C7"/>
    <w:multiLevelType w:val="multilevel"/>
    <w:tmpl w:val="E3E0B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A6C5078"/>
    <w:multiLevelType w:val="multilevel"/>
    <w:tmpl w:val="AA7269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64873906">
    <w:abstractNumId w:val="17"/>
  </w:num>
  <w:num w:numId="2" w16cid:durableId="375084312">
    <w:abstractNumId w:val="2"/>
  </w:num>
  <w:num w:numId="3" w16cid:durableId="530804202">
    <w:abstractNumId w:val="20"/>
  </w:num>
  <w:num w:numId="4" w16cid:durableId="1078945254">
    <w:abstractNumId w:val="1"/>
  </w:num>
  <w:num w:numId="5" w16cid:durableId="777018849">
    <w:abstractNumId w:val="19"/>
  </w:num>
  <w:num w:numId="6" w16cid:durableId="1821457729">
    <w:abstractNumId w:val="16"/>
  </w:num>
  <w:num w:numId="7" w16cid:durableId="473333638">
    <w:abstractNumId w:val="7"/>
  </w:num>
  <w:num w:numId="8" w16cid:durableId="81076148">
    <w:abstractNumId w:val="8"/>
  </w:num>
  <w:num w:numId="9" w16cid:durableId="1068915215">
    <w:abstractNumId w:val="12"/>
  </w:num>
  <w:num w:numId="10" w16cid:durableId="1423722677">
    <w:abstractNumId w:val="10"/>
  </w:num>
  <w:num w:numId="11" w16cid:durableId="1381322997">
    <w:abstractNumId w:val="3"/>
  </w:num>
  <w:num w:numId="12" w16cid:durableId="2142067283">
    <w:abstractNumId w:val="4"/>
  </w:num>
  <w:num w:numId="13" w16cid:durableId="1640961338">
    <w:abstractNumId w:val="15"/>
  </w:num>
  <w:num w:numId="14" w16cid:durableId="359942890">
    <w:abstractNumId w:val="14"/>
  </w:num>
  <w:num w:numId="15" w16cid:durableId="606888587">
    <w:abstractNumId w:val="13"/>
  </w:num>
  <w:num w:numId="16" w16cid:durableId="1178539279">
    <w:abstractNumId w:val="11"/>
  </w:num>
  <w:num w:numId="17" w16cid:durableId="59328238">
    <w:abstractNumId w:val="9"/>
  </w:num>
  <w:num w:numId="18" w16cid:durableId="423844153">
    <w:abstractNumId w:val="18"/>
  </w:num>
  <w:num w:numId="19" w16cid:durableId="904805432">
    <w:abstractNumId w:val="6"/>
  </w:num>
  <w:num w:numId="20" w16cid:durableId="992878916">
    <w:abstractNumId w:val="0"/>
  </w:num>
  <w:num w:numId="21" w16cid:durableId="545471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7F45"/>
    <w:rsid w:val="000F1BE5"/>
    <w:rsid w:val="001B00DE"/>
    <w:rsid w:val="00317969"/>
    <w:rsid w:val="00362D08"/>
    <w:rsid w:val="00456CBD"/>
    <w:rsid w:val="004B2403"/>
    <w:rsid w:val="004F3DC3"/>
    <w:rsid w:val="00712171"/>
    <w:rsid w:val="008465CF"/>
    <w:rsid w:val="00897F45"/>
    <w:rsid w:val="008A2FC0"/>
    <w:rsid w:val="00D15E2D"/>
    <w:rsid w:val="00D169C8"/>
    <w:rsid w:val="00E67979"/>
    <w:rsid w:val="00EF181B"/>
    <w:rsid w:val="00F1120F"/>
    <w:rsid w:val="00F64981"/>
    <w:rsid w:val="00F865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20755"/>
  <w15:docId w15:val="{FCE4DC4C-73CD-4335-92F9-3A805EFC1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120" w:line="240" w:lineRule="auto"/>
      <w:outlineLvl w:val="0"/>
    </w:pPr>
    <w:rPr>
      <w:b/>
      <w:bCs/>
      <w:sz w:val="30"/>
      <w:szCs w:val="30"/>
    </w:rPr>
  </w:style>
  <w:style w:type="paragraph" w:styleId="Heading2">
    <w:name w:val="heading 2"/>
    <w:basedOn w:val="Normal"/>
    <w:next w:val="Normal"/>
    <w:link w:val="Heading2Char"/>
    <w:uiPriority w:val="9"/>
    <w:unhideWhenUsed/>
    <w:qFormat/>
    <w:pPr>
      <w:keepNext/>
      <w:keepLines/>
      <w:spacing w:before="360" w:after="120" w:line="240" w:lineRule="auto"/>
      <w:outlineLvl w:val="1"/>
    </w:pPr>
    <w:rPr>
      <w:b/>
      <w:bCs/>
      <w:sz w:val="26"/>
      <w:szCs w:val="26"/>
    </w:rPr>
  </w:style>
  <w:style w:type="paragraph" w:styleId="Heading3">
    <w:name w:val="heading 3"/>
    <w:basedOn w:val="Normal"/>
    <w:next w:val="Normal"/>
    <w:uiPriority w:val="9"/>
    <w:unhideWhenUsed/>
    <w:qFormat/>
    <w:pPr>
      <w:keepNext/>
      <w:keepLines/>
      <w:spacing w:before="360" w:after="120" w:line="240" w:lineRule="auto"/>
      <w:outlineLvl w:val="2"/>
    </w:pPr>
    <w:rPr>
      <w:b/>
      <w:bCs/>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iCs/>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line="240" w:lineRule="auto"/>
      <w:jc w:val="center"/>
    </w:pPr>
    <w:rPr>
      <w:rFonts w:ascii="Poppins" w:eastAsia="Poppins" w:hAnsi="Poppins" w:cs="Poppins"/>
      <w:b/>
      <w:bCs/>
      <w:sz w:val="60"/>
      <w:szCs w:val="60"/>
    </w:rPr>
  </w:style>
  <w:style w:type="table" w:customStyle="1" w:styleId="TableNormal1">
    <w:name w:val="TableNormal"/>
    <w:tblPr>
      <w:tblCellMar>
        <w:top w:w="100" w:type="dxa"/>
        <w:left w:w="100" w:type="dxa"/>
        <w:bottom w:w="100" w:type="dxa"/>
        <w:right w:w="100" w:type="dxa"/>
      </w:tblCellMar>
    </w:tbl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2Char">
    <w:name w:val="Heading 2 Char"/>
    <w:basedOn w:val="DefaultParagraphFont"/>
    <w:link w:val="Heading2"/>
    <w:uiPriority w:val="9"/>
    <w:rsid w:val="00B979CF"/>
    <w:rPr>
      <w:b/>
      <w:sz w:val="26"/>
      <w:szCs w:val="26"/>
    </w:rPr>
  </w:style>
  <w:style w:type="paragraph" w:styleId="Revision">
    <w:name w:val="Revision"/>
    <w:hidden/>
    <w:uiPriority w:val="99"/>
    <w:semiHidden/>
    <w:rsid w:val="00B979CF"/>
    <w:pPr>
      <w:spacing w:line="240" w:lineRule="auto"/>
    </w:pPr>
  </w:style>
  <w:style w:type="paragraph" w:styleId="ListParagraph">
    <w:name w:val="List Paragraph"/>
    <w:basedOn w:val="Normal"/>
    <w:uiPriority w:val="34"/>
    <w:qFormat/>
    <w:rsid w:val="00AE0016"/>
    <w:pPr>
      <w:ind w:left="720"/>
      <w:contextualSpacing/>
    </w:pPr>
  </w:style>
  <w:style w:type="paragraph" w:styleId="TOC1">
    <w:name w:val="toc 1"/>
    <w:basedOn w:val="Normal"/>
    <w:next w:val="Normal"/>
    <w:autoRedefine/>
    <w:uiPriority w:val="39"/>
    <w:unhideWhenUsed/>
    <w:rsid w:val="00AE0016"/>
    <w:pPr>
      <w:spacing w:after="100"/>
    </w:pPr>
  </w:style>
  <w:style w:type="paragraph" w:styleId="TOC2">
    <w:name w:val="toc 2"/>
    <w:basedOn w:val="Normal"/>
    <w:next w:val="Normal"/>
    <w:autoRedefine/>
    <w:uiPriority w:val="39"/>
    <w:unhideWhenUsed/>
    <w:rsid w:val="00AE0016"/>
    <w:pPr>
      <w:spacing w:after="100"/>
      <w:ind w:left="240"/>
    </w:pPr>
  </w:style>
  <w:style w:type="paragraph" w:styleId="TOC3">
    <w:name w:val="toc 3"/>
    <w:basedOn w:val="Normal"/>
    <w:next w:val="Normal"/>
    <w:autoRedefine/>
    <w:uiPriority w:val="39"/>
    <w:unhideWhenUsed/>
    <w:rsid w:val="00AE0016"/>
    <w:pPr>
      <w:spacing w:after="100"/>
      <w:ind w:left="480"/>
    </w:pPr>
  </w:style>
  <w:style w:type="character" w:styleId="Hyperlink">
    <w:name w:val="Hyperlink"/>
    <w:basedOn w:val="DefaultParagraphFont"/>
    <w:uiPriority w:val="99"/>
    <w:unhideWhenUsed/>
    <w:rsid w:val="00AE0016"/>
    <w:rPr>
      <w:color w:val="0000FF" w:themeColor="hyperlink"/>
      <w:u w:val="single"/>
    </w:rPr>
  </w:style>
  <w:style w:type="paragraph" w:styleId="NormalWeb">
    <w:name w:val="Normal (Web)"/>
    <w:basedOn w:val="Normal"/>
    <w:uiPriority w:val="99"/>
    <w:unhideWhenUsed/>
    <w:rsid w:val="00A05D98"/>
    <w:pPr>
      <w:spacing w:before="100" w:beforeAutospacing="1" w:after="100" w:afterAutospacing="1" w:line="240" w:lineRule="auto"/>
    </w:pPr>
    <w:rPr>
      <w:rFonts w:ascii="Times New Roman" w:eastAsia="Times New Roman" w:hAnsi="Times New Roman" w:cs="Times New Roman"/>
      <w:lang w:val="en-PH"/>
    </w:rPr>
  </w:style>
  <w:style w:type="character" w:styleId="Strong">
    <w:name w:val="Strong"/>
    <w:basedOn w:val="DefaultParagraphFont"/>
    <w:uiPriority w:val="22"/>
    <w:qFormat/>
    <w:rsid w:val="00A05D98"/>
    <w:rPr>
      <w:b/>
      <w:bCs/>
    </w:rPr>
  </w:style>
  <w:style w:type="character" w:styleId="HTMLCode">
    <w:name w:val="HTML Code"/>
    <w:basedOn w:val="DefaultParagraphFont"/>
    <w:uiPriority w:val="99"/>
    <w:semiHidden/>
    <w:unhideWhenUsed/>
    <w:rsid w:val="00A05D98"/>
    <w:rPr>
      <w:rFonts w:ascii="Courier New" w:eastAsia="Times New Roman" w:hAnsi="Courier New" w:cs="Courier New"/>
      <w:sz w:val="20"/>
      <w:szCs w:val="20"/>
    </w:rPr>
  </w:style>
  <w:style w:type="character" w:styleId="Emphasis">
    <w:name w:val="Emphasis"/>
    <w:basedOn w:val="DefaultParagraphFont"/>
    <w:uiPriority w:val="20"/>
    <w:qFormat/>
    <w:rsid w:val="00A05D98"/>
    <w:rPr>
      <w:i/>
      <w:iCs/>
    </w:r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paragraph" w:styleId="Subtitle">
    <w:name w:val="Subtitle"/>
    <w:basedOn w:val="Normal"/>
    <w:next w:val="Normal"/>
    <w:uiPriority w:val="11"/>
    <w:qFormat/>
    <w:pPr>
      <w:keepNext/>
      <w:keepLines/>
      <w:jc w:val="center"/>
    </w:pPr>
    <w:rPr>
      <w:i/>
      <w:iCs/>
      <w:sz w:val="20"/>
      <w:szCs w:val="20"/>
    </w:r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character" w:styleId="UnresolvedMention">
    <w:name w:val="Unresolved Mention"/>
    <w:basedOn w:val="DefaultParagraphFont"/>
    <w:uiPriority w:val="99"/>
    <w:semiHidden/>
    <w:unhideWhenUsed/>
    <w:rsid w:val="00EF18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p7M45i9N6kFVMo74W2kk7zCKRA==">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22</Pages>
  <Words>3620</Words>
  <Characters>20636</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DELL</cp:lastModifiedBy>
  <cp:revision>3</cp:revision>
  <dcterms:created xsi:type="dcterms:W3CDTF">2025-12-19T20:37:00Z</dcterms:created>
  <dcterms:modified xsi:type="dcterms:W3CDTF">2025-12-23T09:48:00Z</dcterms:modified>
</cp:coreProperties>
</file>